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74B7271" w14:textId="3D1BDFBC" w:rsidR="00072FA4" w:rsidRPr="00531285" w:rsidRDefault="00072FA4" w:rsidP="00072FA4">
      <w:pPr>
        <w:spacing w:line="360" w:lineRule="auto"/>
        <w:rPr>
          <w:rFonts w:cstheme="minorHAnsi"/>
          <w:b/>
          <w:i/>
          <w:sz w:val="24"/>
        </w:rPr>
      </w:pPr>
      <w:r w:rsidRPr="00531285">
        <w:rPr>
          <w:rFonts w:cstheme="minorHAnsi"/>
          <w:b/>
          <w:sz w:val="24"/>
        </w:rPr>
        <w:t xml:space="preserve">Multiple spawning events promote increased larval dispersal </w:t>
      </w:r>
      <w:r w:rsidR="00B9251E" w:rsidRPr="00531285">
        <w:rPr>
          <w:rFonts w:cstheme="minorHAnsi"/>
          <w:b/>
          <w:sz w:val="24"/>
        </w:rPr>
        <w:t xml:space="preserve">of a predatory fish </w:t>
      </w:r>
      <w:r w:rsidRPr="00531285">
        <w:rPr>
          <w:rFonts w:cstheme="minorHAnsi"/>
          <w:b/>
          <w:sz w:val="24"/>
        </w:rPr>
        <w:t>in a western boundary current</w:t>
      </w:r>
    </w:p>
    <w:p w14:paraId="1A5E31AB" w14:textId="7194B70F" w:rsidR="00F86FC7" w:rsidRPr="00531285" w:rsidRDefault="003E7AA4" w:rsidP="00E4010E">
      <w:pPr>
        <w:spacing w:line="360" w:lineRule="auto"/>
        <w:jc w:val="center"/>
        <w:rPr>
          <w:rFonts w:cstheme="minorHAnsi"/>
          <w:szCs w:val="20"/>
          <w:vertAlign w:val="superscript"/>
        </w:rPr>
      </w:pPr>
      <w:r w:rsidRPr="00531285">
        <w:rPr>
          <w:rFonts w:cstheme="minorHAnsi"/>
          <w:szCs w:val="20"/>
        </w:rPr>
        <w:t xml:space="preserve">Hayden T. </w:t>
      </w:r>
      <w:r w:rsidR="00F86FC7" w:rsidRPr="00531285">
        <w:rPr>
          <w:rFonts w:cstheme="minorHAnsi"/>
          <w:szCs w:val="20"/>
        </w:rPr>
        <w:t>Schilling</w:t>
      </w:r>
      <w:r w:rsidR="004E12BA" w:rsidRPr="00531285">
        <w:rPr>
          <w:rFonts w:cstheme="minorHAnsi"/>
          <w:szCs w:val="20"/>
          <w:vertAlign w:val="superscript"/>
        </w:rPr>
        <w:t>1,2</w:t>
      </w:r>
      <w:r w:rsidR="004E12BA" w:rsidRPr="00531285">
        <w:rPr>
          <w:rFonts w:cstheme="minorHAnsi"/>
          <w:szCs w:val="20"/>
        </w:rPr>
        <w:t>*</w:t>
      </w:r>
      <w:r w:rsidR="00F86FC7" w:rsidRPr="00531285">
        <w:rPr>
          <w:rFonts w:cstheme="minorHAnsi"/>
          <w:szCs w:val="20"/>
        </w:rPr>
        <w:t>,</w:t>
      </w:r>
      <w:r w:rsidRPr="00531285">
        <w:rPr>
          <w:rFonts w:cstheme="minorHAnsi"/>
          <w:szCs w:val="20"/>
        </w:rPr>
        <w:t xml:space="preserve"> Jason E.</w:t>
      </w:r>
      <w:r w:rsidR="00F86FC7" w:rsidRPr="00531285">
        <w:rPr>
          <w:rFonts w:cstheme="minorHAnsi"/>
          <w:szCs w:val="20"/>
        </w:rPr>
        <w:t xml:space="preserve"> </w:t>
      </w:r>
      <w:r w:rsidR="00E1737B" w:rsidRPr="00531285">
        <w:rPr>
          <w:rFonts w:cstheme="minorHAnsi"/>
          <w:szCs w:val="20"/>
        </w:rPr>
        <w:t>Everett</w:t>
      </w:r>
      <w:r w:rsidR="004E12BA" w:rsidRPr="00531285">
        <w:rPr>
          <w:rFonts w:cstheme="minorHAnsi"/>
          <w:szCs w:val="20"/>
          <w:vertAlign w:val="superscript"/>
        </w:rPr>
        <w:t>1,3</w:t>
      </w:r>
      <w:r w:rsidR="00E1737B" w:rsidRPr="00531285">
        <w:rPr>
          <w:rFonts w:cstheme="minorHAnsi"/>
          <w:szCs w:val="20"/>
        </w:rPr>
        <w:t>,</w:t>
      </w:r>
      <w:r w:rsidRPr="00531285">
        <w:rPr>
          <w:rFonts w:cstheme="minorHAnsi"/>
          <w:szCs w:val="20"/>
        </w:rPr>
        <w:t xml:space="preserve"> James A.</w:t>
      </w:r>
      <w:r w:rsidR="00E1737B" w:rsidRPr="00531285">
        <w:rPr>
          <w:rFonts w:cstheme="minorHAnsi"/>
          <w:szCs w:val="20"/>
        </w:rPr>
        <w:t xml:space="preserve"> </w:t>
      </w:r>
      <w:r w:rsidR="00F86FC7" w:rsidRPr="00531285">
        <w:rPr>
          <w:rFonts w:cstheme="minorHAnsi"/>
          <w:szCs w:val="20"/>
        </w:rPr>
        <w:t>Smith</w:t>
      </w:r>
      <w:r w:rsidR="004E12BA" w:rsidRPr="00531285">
        <w:rPr>
          <w:rFonts w:cstheme="minorHAnsi"/>
          <w:szCs w:val="20"/>
          <w:vertAlign w:val="superscript"/>
        </w:rPr>
        <w:t>1</w:t>
      </w:r>
      <w:r w:rsidR="00F86FC7" w:rsidRPr="00531285">
        <w:rPr>
          <w:rFonts w:cstheme="minorHAnsi"/>
          <w:szCs w:val="20"/>
        </w:rPr>
        <w:t>,</w:t>
      </w:r>
      <w:r w:rsidRPr="00531285">
        <w:rPr>
          <w:rFonts w:cstheme="minorHAnsi"/>
          <w:szCs w:val="20"/>
        </w:rPr>
        <w:t xml:space="preserve"> John</w:t>
      </w:r>
      <w:r w:rsidR="00F86FC7" w:rsidRPr="00531285">
        <w:rPr>
          <w:rFonts w:cstheme="minorHAnsi"/>
          <w:szCs w:val="20"/>
        </w:rPr>
        <w:t xml:space="preserve"> Stewart</w:t>
      </w:r>
      <w:r w:rsidR="004E12BA" w:rsidRPr="00531285">
        <w:rPr>
          <w:rFonts w:cstheme="minorHAnsi"/>
          <w:szCs w:val="20"/>
          <w:vertAlign w:val="superscript"/>
        </w:rPr>
        <w:t>4</w:t>
      </w:r>
      <w:r w:rsidR="00F86FC7" w:rsidRPr="00531285">
        <w:rPr>
          <w:rFonts w:cstheme="minorHAnsi"/>
          <w:szCs w:val="20"/>
        </w:rPr>
        <w:t>,</w:t>
      </w:r>
      <w:r w:rsidRPr="00531285">
        <w:rPr>
          <w:rFonts w:cstheme="minorHAnsi"/>
          <w:szCs w:val="20"/>
        </w:rPr>
        <w:t xml:space="preserve"> Julian M.</w:t>
      </w:r>
      <w:r w:rsidR="00F86FC7" w:rsidRPr="00531285">
        <w:rPr>
          <w:rFonts w:cstheme="minorHAnsi"/>
          <w:szCs w:val="20"/>
        </w:rPr>
        <w:t xml:space="preserve"> Hughes</w:t>
      </w:r>
      <w:r w:rsidR="004E12BA" w:rsidRPr="00531285">
        <w:rPr>
          <w:rFonts w:cstheme="minorHAnsi"/>
          <w:szCs w:val="20"/>
          <w:vertAlign w:val="superscript"/>
        </w:rPr>
        <w:t>4</w:t>
      </w:r>
      <w:r w:rsidR="00F86FC7" w:rsidRPr="00531285">
        <w:rPr>
          <w:rFonts w:cstheme="minorHAnsi"/>
          <w:szCs w:val="20"/>
        </w:rPr>
        <w:t>,</w:t>
      </w:r>
      <w:r w:rsidRPr="00531285">
        <w:rPr>
          <w:rFonts w:cstheme="minorHAnsi"/>
          <w:szCs w:val="20"/>
        </w:rPr>
        <w:t xml:space="preserve"> </w:t>
      </w:r>
      <w:r w:rsidR="00CD2BA1" w:rsidRPr="00531285">
        <w:rPr>
          <w:rFonts w:cstheme="minorHAnsi"/>
          <w:szCs w:val="20"/>
        </w:rPr>
        <w:t>Moninya Roughan</w:t>
      </w:r>
      <w:r w:rsidR="00CD2BA1" w:rsidRPr="00531285">
        <w:rPr>
          <w:rFonts w:cstheme="minorHAnsi"/>
          <w:szCs w:val="20"/>
          <w:vertAlign w:val="superscript"/>
        </w:rPr>
        <w:t>5</w:t>
      </w:r>
      <w:r w:rsidR="00CD2BA1" w:rsidRPr="00531285">
        <w:rPr>
          <w:rFonts w:cstheme="minorHAnsi"/>
          <w:szCs w:val="20"/>
        </w:rPr>
        <w:t>,</w:t>
      </w:r>
      <w:r w:rsidR="00CD2BA1" w:rsidRPr="00531285">
        <w:rPr>
          <w:rFonts w:cstheme="minorHAnsi"/>
          <w:szCs w:val="20"/>
          <w:vertAlign w:val="superscript"/>
        </w:rPr>
        <w:t xml:space="preserve"> </w:t>
      </w:r>
      <w:r w:rsidRPr="00531285">
        <w:rPr>
          <w:rFonts w:cstheme="minorHAnsi"/>
          <w:szCs w:val="20"/>
        </w:rPr>
        <w:t>Colette</w:t>
      </w:r>
      <w:r w:rsidR="00F86FC7" w:rsidRPr="00531285">
        <w:rPr>
          <w:rFonts w:cstheme="minorHAnsi"/>
          <w:szCs w:val="20"/>
        </w:rPr>
        <w:t xml:space="preserve"> Kerry</w:t>
      </w:r>
      <w:r w:rsidR="004E12BA" w:rsidRPr="00531285">
        <w:rPr>
          <w:rFonts w:cstheme="minorHAnsi"/>
          <w:szCs w:val="20"/>
          <w:vertAlign w:val="superscript"/>
        </w:rPr>
        <w:t>5</w:t>
      </w:r>
      <w:r w:rsidR="00F86FC7" w:rsidRPr="00531285">
        <w:rPr>
          <w:rFonts w:cstheme="minorHAnsi"/>
          <w:szCs w:val="20"/>
        </w:rPr>
        <w:t>,</w:t>
      </w:r>
      <w:r w:rsidR="00CD2BA1" w:rsidRPr="00531285">
        <w:rPr>
          <w:rFonts w:cstheme="minorHAnsi"/>
          <w:szCs w:val="20"/>
        </w:rPr>
        <w:t xml:space="preserve"> </w:t>
      </w:r>
      <w:r w:rsidRPr="00531285">
        <w:rPr>
          <w:rFonts w:cstheme="minorHAnsi"/>
          <w:szCs w:val="20"/>
        </w:rPr>
        <w:t>Iain M.</w:t>
      </w:r>
      <w:r w:rsidR="00F86FC7" w:rsidRPr="00531285">
        <w:rPr>
          <w:rFonts w:cstheme="minorHAnsi"/>
          <w:szCs w:val="20"/>
        </w:rPr>
        <w:t xml:space="preserve"> Suthers</w:t>
      </w:r>
      <w:r w:rsidR="004E12BA" w:rsidRPr="00531285">
        <w:rPr>
          <w:rFonts w:cstheme="minorHAnsi"/>
          <w:szCs w:val="20"/>
          <w:vertAlign w:val="superscript"/>
        </w:rPr>
        <w:t>1,2</w:t>
      </w:r>
    </w:p>
    <w:p w14:paraId="62826192" w14:textId="77777777" w:rsidR="001B314E" w:rsidRPr="00531285" w:rsidRDefault="001B314E" w:rsidP="00FF5A06">
      <w:pPr>
        <w:spacing w:line="360" w:lineRule="auto"/>
        <w:rPr>
          <w:rFonts w:cstheme="minorHAnsi"/>
          <w:b/>
          <w:bCs/>
          <w:szCs w:val="20"/>
        </w:rPr>
      </w:pPr>
    </w:p>
    <w:p w14:paraId="0BBCEA81" w14:textId="4600CD35" w:rsidR="001B314E" w:rsidRPr="00531285" w:rsidRDefault="004E12BA" w:rsidP="001B314E">
      <w:pPr>
        <w:pStyle w:val="ListParagraph"/>
        <w:numPr>
          <w:ilvl w:val="0"/>
          <w:numId w:val="6"/>
        </w:numPr>
        <w:spacing w:after="200" w:line="276" w:lineRule="auto"/>
        <w:rPr>
          <w:rFonts w:cstheme="minorHAnsi"/>
        </w:rPr>
      </w:pPr>
      <w:r w:rsidRPr="00531285">
        <w:rPr>
          <w:rFonts w:cstheme="minorHAnsi"/>
        </w:rPr>
        <w:t>Centre for Marine Science &amp; Innovation, UNSW Australia</w:t>
      </w:r>
      <w:r w:rsidR="001B314E" w:rsidRPr="00531285">
        <w:rPr>
          <w:rFonts w:cstheme="minorHAnsi"/>
        </w:rPr>
        <w:t>, Sydney, NSW 2052, Australia</w:t>
      </w:r>
    </w:p>
    <w:p w14:paraId="697D1F51" w14:textId="41BCEDD1" w:rsidR="001B314E" w:rsidRPr="00531285" w:rsidRDefault="001B314E" w:rsidP="001B314E">
      <w:pPr>
        <w:pStyle w:val="ListParagraph"/>
        <w:numPr>
          <w:ilvl w:val="0"/>
          <w:numId w:val="6"/>
        </w:numPr>
        <w:spacing w:after="200" w:line="276" w:lineRule="auto"/>
        <w:rPr>
          <w:rFonts w:cstheme="minorHAnsi"/>
        </w:rPr>
      </w:pPr>
      <w:r w:rsidRPr="00531285">
        <w:rPr>
          <w:rFonts w:cstheme="minorHAnsi"/>
        </w:rPr>
        <w:t>Sydney Institute of Marine Science, Building 19, Chowder Bay Road, Mosman, NSW 2088, Australia</w:t>
      </w:r>
    </w:p>
    <w:p w14:paraId="07FC49DD" w14:textId="3B258874" w:rsidR="004E12BA" w:rsidRPr="00531285" w:rsidRDefault="004E12BA" w:rsidP="001B314E">
      <w:pPr>
        <w:pStyle w:val="ListParagraph"/>
        <w:numPr>
          <w:ilvl w:val="0"/>
          <w:numId w:val="6"/>
        </w:numPr>
        <w:spacing w:after="200" w:line="276" w:lineRule="auto"/>
        <w:rPr>
          <w:rFonts w:cstheme="minorHAnsi"/>
        </w:rPr>
      </w:pPr>
      <w:r w:rsidRPr="00531285">
        <w:rPr>
          <w:rFonts w:cstheme="minorHAnsi"/>
        </w:rPr>
        <w:t>University of Queensland</w:t>
      </w:r>
    </w:p>
    <w:p w14:paraId="00275912" w14:textId="36D2E13E" w:rsidR="001B314E" w:rsidRPr="00531285" w:rsidRDefault="001B314E" w:rsidP="001B314E">
      <w:pPr>
        <w:pStyle w:val="ListParagraph"/>
        <w:numPr>
          <w:ilvl w:val="0"/>
          <w:numId w:val="6"/>
        </w:numPr>
        <w:spacing w:after="200" w:line="276" w:lineRule="auto"/>
        <w:rPr>
          <w:rFonts w:cstheme="minorHAnsi"/>
        </w:rPr>
      </w:pPr>
      <w:r w:rsidRPr="00531285">
        <w:rPr>
          <w:rFonts w:cstheme="minorHAnsi"/>
        </w:rPr>
        <w:t>New South Wales Department of Primary Industries, Sydney Institute of Marine Science, Chowder Bay Road, Mosman, NSW 2088, Australia</w:t>
      </w:r>
    </w:p>
    <w:p w14:paraId="5317EBA0" w14:textId="0B83258E" w:rsidR="004E12BA" w:rsidRPr="00531285" w:rsidRDefault="004E12BA" w:rsidP="001B314E">
      <w:pPr>
        <w:pStyle w:val="ListParagraph"/>
        <w:numPr>
          <w:ilvl w:val="0"/>
          <w:numId w:val="6"/>
        </w:numPr>
        <w:spacing w:after="200" w:line="276" w:lineRule="auto"/>
        <w:rPr>
          <w:rFonts w:cstheme="minorHAnsi"/>
        </w:rPr>
      </w:pPr>
      <w:r w:rsidRPr="00531285">
        <w:rPr>
          <w:rFonts w:cstheme="minorHAnsi"/>
        </w:rPr>
        <w:t>Coastal and Regional Oceanography Laboratory, School of Mathematics and Statistics, UNSW Australia, Sydney, NSW, 2052, Australia</w:t>
      </w:r>
    </w:p>
    <w:p w14:paraId="0090B793" w14:textId="0B91E826" w:rsidR="001B314E" w:rsidRPr="00531285" w:rsidRDefault="001B314E" w:rsidP="001B314E">
      <w:pPr>
        <w:spacing w:line="480" w:lineRule="auto"/>
        <w:rPr>
          <w:rFonts w:cstheme="minorHAnsi"/>
        </w:rPr>
      </w:pPr>
      <w:r w:rsidRPr="00531285">
        <w:rPr>
          <w:rFonts w:cstheme="minorHAnsi"/>
        </w:rPr>
        <w:t>* Corresponding author</w:t>
      </w:r>
    </w:p>
    <w:p w14:paraId="617A5AC0" w14:textId="2B1BDF95" w:rsidR="0051381F" w:rsidRPr="00531285" w:rsidRDefault="0051381F" w:rsidP="001B314E">
      <w:pPr>
        <w:spacing w:line="480" w:lineRule="auto"/>
        <w:rPr>
          <w:rFonts w:cstheme="minorHAnsi"/>
        </w:rPr>
      </w:pPr>
      <w:r w:rsidRPr="00531285">
        <w:rPr>
          <w:rFonts w:cstheme="minorHAnsi"/>
        </w:rPr>
        <w:t>Running title: larval dispersal in a western boundary current</w:t>
      </w:r>
    </w:p>
    <w:p w14:paraId="28B53858" w14:textId="77777777" w:rsidR="001B314E" w:rsidRPr="00531285" w:rsidRDefault="001B314E" w:rsidP="00FF5A06">
      <w:pPr>
        <w:spacing w:line="360" w:lineRule="auto"/>
        <w:rPr>
          <w:rFonts w:cstheme="minorHAnsi"/>
          <w:b/>
          <w:bCs/>
          <w:szCs w:val="20"/>
        </w:rPr>
      </w:pPr>
    </w:p>
    <w:p w14:paraId="0BFCFFF3" w14:textId="208B1134" w:rsidR="00FF5A06" w:rsidRPr="00531285" w:rsidRDefault="00FF5A06" w:rsidP="00FF5A06">
      <w:pPr>
        <w:spacing w:line="360" w:lineRule="auto"/>
        <w:rPr>
          <w:rFonts w:cstheme="minorHAnsi"/>
          <w:szCs w:val="20"/>
        </w:rPr>
      </w:pPr>
      <w:r w:rsidRPr="00531285">
        <w:rPr>
          <w:rFonts w:cstheme="minorHAnsi"/>
          <w:b/>
          <w:bCs/>
          <w:szCs w:val="20"/>
        </w:rPr>
        <w:t>Target journal</w:t>
      </w:r>
      <w:r w:rsidRPr="00531285">
        <w:rPr>
          <w:rFonts w:cstheme="minorHAnsi"/>
          <w:szCs w:val="20"/>
        </w:rPr>
        <w:t xml:space="preserve">: Fisheries </w:t>
      </w:r>
      <w:r w:rsidR="00981A4F" w:rsidRPr="00531285">
        <w:rPr>
          <w:rFonts w:cstheme="minorHAnsi"/>
          <w:szCs w:val="20"/>
        </w:rPr>
        <w:t>O</w:t>
      </w:r>
      <w:r w:rsidRPr="00531285">
        <w:rPr>
          <w:rFonts w:cstheme="minorHAnsi"/>
          <w:szCs w:val="20"/>
        </w:rPr>
        <w:t xml:space="preserve">ceanography </w:t>
      </w:r>
    </w:p>
    <w:p w14:paraId="121FC6F1" w14:textId="77E47127" w:rsidR="0051381F" w:rsidRPr="00531285" w:rsidRDefault="0051381F" w:rsidP="00FF5A06">
      <w:pPr>
        <w:spacing w:line="360" w:lineRule="auto"/>
        <w:rPr>
          <w:rFonts w:cstheme="minorHAnsi"/>
          <w:szCs w:val="20"/>
        </w:rPr>
      </w:pPr>
      <w:r w:rsidRPr="00531285">
        <w:rPr>
          <w:rFonts w:cstheme="minorHAnsi"/>
          <w:szCs w:val="20"/>
        </w:rPr>
        <w:t xml:space="preserve">Word count: ~6500 </w:t>
      </w:r>
      <w:r w:rsidR="00531285">
        <w:rPr>
          <w:rFonts w:cstheme="minorHAnsi"/>
          <w:szCs w:val="20"/>
        </w:rPr>
        <w:t>(excluding figures, tables and references)</w:t>
      </w:r>
    </w:p>
    <w:p w14:paraId="58A5C140" w14:textId="77777777" w:rsidR="008429DB" w:rsidRDefault="008429DB">
      <w:pPr>
        <w:rPr>
          <w:rFonts w:cstheme="minorHAnsi"/>
          <w:b/>
        </w:rPr>
      </w:pPr>
    </w:p>
    <w:p w14:paraId="48FD903D" w14:textId="77777777" w:rsidR="008429DB" w:rsidRDefault="008429DB" w:rsidP="008429DB">
      <w:pPr>
        <w:rPr>
          <w:rFonts w:cstheme="minorHAnsi"/>
          <w:b/>
        </w:rPr>
      </w:pPr>
      <w:r>
        <w:rPr>
          <w:rFonts w:cstheme="minorHAnsi"/>
          <w:b/>
        </w:rPr>
        <w:t>Notes to co-authors:</w:t>
      </w:r>
    </w:p>
    <w:p w14:paraId="28416E94" w14:textId="441E68D1" w:rsidR="008429DB" w:rsidRDefault="008429DB" w:rsidP="008429DB">
      <w:pPr>
        <w:pStyle w:val="ListParagraph"/>
        <w:numPr>
          <w:ilvl w:val="0"/>
          <w:numId w:val="10"/>
        </w:numPr>
        <w:rPr>
          <w:rFonts w:cstheme="minorHAnsi"/>
          <w:bCs/>
        </w:rPr>
      </w:pPr>
      <w:r>
        <w:rPr>
          <w:rFonts w:cstheme="minorHAnsi"/>
          <w:bCs/>
        </w:rPr>
        <w:t>There is some stuff in the methods which is sort of introduction-like but I have left it in the methods as I think it explains why we did some stuff, in particular the degree-days stuff.</w:t>
      </w:r>
    </w:p>
    <w:p w14:paraId="5DA80273" w14:textId="1EB8627A" w:rsidR="008429DB" w:rsidRPr="008429DB" w:rsidRDefault="008429DB" w:rsidP="008429DB">
      <w:pPr>
        <w:pStyle w:val="ListParagraph"/>
        <w:numPr>
          <w:ilvl w:val="0"/>
          <w:numId w:val="10"/>
        </w:numPr>
        <w:rPr>
          <w:rFonts w:cstheme="minorHAnsi"/>
          <w:bCs/>
        </w:rPr>
      </w:pPr>
      <w:r>
        <w:rPr>
          <w:rFonts w:cstheme="minorHAnsi"/>
          <w:bCs/>
        </w:rPr>
        <w:t>I can’t do error bars on Figure 7 (CPUE stuff), there is no error estimate, a single CPUE value per year and a single number of settled larvae predicted to settle each year (relative between years, not absolute values, similar to rest of the paper).</w:t>
      </w:r>
    </w:p>
    <w:p w14:paraId="4BD9BA1C" w14:textId="57A9CD9A" w:rsidR="001B314E" w:rsidRPr="008429DB" w:rsidRDefault="001B314E" w:rsidP="008429DB">
      <w:pPr>
        <w:rPr>
          <w:rFonts w:cstheme="minorHAnsi"/>
          <w:b/>
        </w:rPr>
      </w:pPr>
      <w:r w:rsidRPr="008429DB">
        <w:rPr>
          <w:rFonts w:cstheme="minorHAnsi"/>
          <w:b/>
        </w:rPr>
        <w:br w:type="page"/>
      </w:r>
    </w:p>
    <w:p w14:paraId="438E2DDA" w14:textId="370FB1EE" w:rsidR="00857508" w:rsidRPr="00531285" w:rsidRDefault="00857508" w:rsidP="00E4010E">
      <w:pPr>
        <w:spacing w:line="360" w:lineRule="auto"/>
        <w:rPr>
          <w:rFonts w:cstheme="minorHAnsi"/>
          <w:b/>
        </w:rPr>
      </w:pPr>
      <w:r w:rsidRPr="00531285">
        <w:rPr>
          <w:rFonts w:cstheme="minorHAnsi"/>
          <w:b/>
        </w:rPr>
        <w:lastRenderedPageBreak/>
        <w:t>Abstract</w:t>
      </w:r>
    </w:p>
    <w:p w14:paraId="1D45C44E" w14:textId="4FB5D30C" w:rsidR="00B47A25" w:rsidRPr="00531285" w:rsidRDefault="001D13D0" w:rsidP="00B47A25">
      <w:pPr>
        <w:spacing w:line="360" w:lineRule="auto"/>
        <w:rPr>
          <w:rFonts w:cstheme="minorHAnsi"/>
        </w:rPr>
      </w:pPr>
      <w:r w:rsidRPr="00531285">
        <w:rPr>
          <w:rFonts w:cstheme="minorHAnsi"/>
        </w:rPr>
        <w:t>Transport of</w:t>
      </w:r>
      <w:r w:rsidR="00CE69E2">
        <w:rPr>
          <w:rFonts w:cstheme="minorHAnsi"/>
        </w:rPr>
        <w:t xml:space="preserve"> fish</w:t>
      </w:r>
      <w:r w:rsidRPr="00531285">
        <w:rPr>
          <w:rFonts w:cstheme="minorHAnsi"/>
        </w:rPr>
        <w:t xml:space="preserve"> larvae by ocean currents to </w:t>
      </w:r>
      <w:commentRangeStart w:id="0"/>
      <w:r w:rsidRPr="00531285">
        <w:rPr>
          <w:rFonts w:cstheme="minorHAnsi"/>
        </w:rPr>
        <w:t>juvenile habitats</w:t>
      </w:r>
      <w:commentRangeEnd w:id="0"/>
      <w:r w:rsidR="006A0EB4">
        <w:rPr>
          <w:rStyle w:val="CommentReference"/>
        </w:rPr>
        <w:commentReference w:id="0"/>
      </w:r>
      <w:r w:rsidRPr="00531285">
        <w:rPr>
          <w:rFonts w:cstheme="minorHAnsi"/>
        </w:rPr>
        <w:t xml:space="preserve"> is an important mechanism for many marine species</w:t>
      </w:r>
      <w:r w:rsidR="00B6377A" w:rsidRPr="00531285">
        <w:rPr>
          <w:rFonts w:cstheme="minorHAnsi"/>
        </w:rPr>
        <w:t>, particularly those in boundary current systems</w:t>
      </w:r>
      <w:r w:rsidRPr="00531285">
        <w:rPr>
          <w:rFonts w:cstheme="minorHAnsi"/>
        </w:rPr>
        <w:t>. The timing and location of spawning</w:t>
      </w:r>
      <w:ins w:id="1" w:author="Jason Everett" w:date="2019-09-23T09:16:00Z">
        <w:r w:rsidR="00D17132">
          <w:rPr>
            <w:rFonts w:cstheme="minorHAnsi"/>
          </w:rPr>
          <w:t xml:space="preserve"> in relation to ocean currents</w:t>
        </w:r>
      </w:ins>
      <w:r w:rsidRPr="00531285">
        <w:rPr>
          <w:rFonts w:cstheme="minorHAnsi"/>
        </w:rPr>
        <w:t xml:space="preserve"> greatly influence</w:t>
      </w:r>
      <w:r w:rsidR="0051381F" w:rsidRPr="00531285">
        <w:rPr>
          <w:rFonts w:cstheme="minorHAnsi"/>
        </w:rPr>
        <w:t>s</w:t>
      </w:r>
      <w:r w:rsidRPr="00531285">
        <w:rPr>
          <w:rFonts w:cstheme="minorHAnsi"/>
        </w:rPr>
        <w:t xml:space="preserve"> the</w:t>
      </w:r>
      <w:ins w:id="2" w:author="Jason Everett" w:date="2019-09-23T09:16:00Z">
        <w:r w:rsidR="006679C3">
          <w:rPr>
            <w:rFonts w:cstheme="minorHAnsi"/>
          </w:rPr>
          <w:t xml:space="preserve"> dispersal and</w:t>
        </w:r>
      </w:ins>
      <w:r w:rsidRPr="00531285">
        <w:rPr>
          <w:rFonts w:cstheme="minorHAnsi"/>
        </w:rPr>
        <w:t xml:space="preserve"> </w:t>
      </w:r>
      <w:r w:rsidR="00CE69E2">
        <w:rPr>
          <w:rFonts w:cstheme="minorHAnsi"/>
        </w:rPr>
        <w:t>settlement location</w:t>
      </w:r>
      <w:r w:rsidRPr="00531285">
        <w:rPr>
          <w:rFonts w:cstheme="minorHAnsi"/>
        </w:rPr>
        <w:t xml:space="preserve"> of </w:t>
      </w:r>
      <w:r w:rsidR="00B00A5E" w:rsidRPr="00531285">
        <w:rPr>
          <w:rFonts w:cstheme="minorHAnsi"/>
        </w:rPr>
        <w:t>larvae and</w:t>
      </w:r>
      <w:r w:rsidRPr="00531285">
        <w:rPr>
          <w:rFonts w:cstheme="minorHAnsi"/>
        </w:rPr>
        <w:t xml:space="preserve"> </w:t>
      </w:r>
      <w:r w:rsidR="00B00A5E" w:rsidRPr="00531285">
        <w:rPr>
          <w:rFonts w:cstheme="minorHAnsi"/>
        </w:rPr>
        <w:t xml:space="preserve">is </w:t>
      </w:r>
      <w:r w:rsidRPr="00531285">
        <w:rPr>
          <w:rFonts w:cstheme="minorHAnsi"/>
        </w:rPr>
        <w:t>valuable</w:t>
      </w:r>
      <w:r w:rsidR="00B00A5E" w:rsidRPr="00531285">
        <w:rPr>
          <w:rFonts w:cstheme="minorHAnsi"/>
        </w:rPr>
        <w:t xml:space="preserve"> information</w:t>
      </w:r>
      <w:r w:rsidRPr="00531285">
        <w:rPr>
          <w:rFonts w:cstheme="minorHAnsi"/>
        </w:rPr>
        <w:t xml:space="preserve"> for species management. A previously unrecognised summer spawning event</w:t>
      </w:r>
      <w:r w:rsidR="00B6377A" w:rsidRPr="00531285">
        <w:rPr>
          <w:rFonts w:cstheme="minorHAnsi"/>
        </w:rPr>
        <w:t xml:space="preserve"> and </w:t>
      </w:r>
      <w:r w:rsidR="0033250D" w:rsidRPr="00531285">
        <w:rPr>
          <w:rFonts w:cstheme="minorHAnsi"/>
        </w:rPr>
        <w:t>more souther</w:t>
      </w:r>
      <w:r w:rsidR="00CE69E2">
        <w:rPr>
          <w:rFonts w:cstheme="minorHAnsi"/>
        </w:rPr>
        <w:t>n</w:t>
      </w:r>
      <w:r w:rsidR="00B6377A" w:rsidRPr="00531285">
        <w:rPr>
          <w:rFonts w:cstheme="minorHAnsi"/>
        </w:rPr>
        <w:t xml:space="preserve"> latitudinal extent for the spring spawning event</w:t>
      </w:r>
      <w:r w:rsidRPr="00531285">
        <w:rPr>
          <w:rFonts w:cstheme="minorHAnsi"/>
        </w:rPr>
        <w:t xml:space="preserve"> was</w:t>
      </w:r>
      <w:r w:rsidR="00B6377A" w:rsidRPr="00531285">
        <w:rPr>
          <w:rFonts w:cstheme="minorHAnsi"/>
        </w:rPr>
        <w:t xml:space="preserve"> recently</w:t>
      </w:r>
      <w:r w:rsidRPr="00531285">
        <w:rPr>
          <w:rFonts w:cstheme="minorHAnsi"/>
        </w:rPr>
        <w:t xml:space="preserve"> reported for the southwest Pacific population of </w:t>
      </w:r>
      <w:r w:rsidRPr="00531285">
        <w:rPr>
          <w:rFonts w:cstheme="minorHAnsi"/>
          <w:i/>
        </w:rPr>
        <w:t>Pomatomus saltatrix</w:t>
      </w:r>
      <w:r w:rsidR="0033250D" w:rsidRPr="00531285">
        <w:rPr>
          <w:rFonts w:cstheme="minorHAnsi"/>
          <w:i/>
        </w:rPr>
        <w:t>.</w:t>
      </w:r>
      <w:r w:rsidRPr="00531285">
        <w:rPr>
          <w:rFonts w:cstheme="minorHAnsi"/>
          <w:iCs/>
        </w:rPr>
        <w:t xml:space="preserve"> </w:t>
      </w:r>
      <w:r w:rsidR="0033250D" w:rsidRPr="00531285">
        <w:rPr>
          <w:rFonts w:cstheme="minorHAnsi"/>
          <w:iCs/>
        </w:rPr>
        <w:t>A</w:t>
      </w:r>
      <w:r w:rsidRPr="00531285">
        <w:rPr>
          <w:rFonts w:cstheme="minorHAnsi"/>
          <w:iCs/>
        </w:rPr>
        <w:t>lthough</w:t>
      </w:r>
      <w:r w:rsidRPr="00531285">
        <w:rPr>
          <w:rFonts w:cstheme="minorHAnsi"/>
        </w:rPr>
        <w:t xml:space="preserve"> fishing restrictions are in place to protect the</w:t>
      </w:r>
      <w:r w:rsidR="00B6377A" w:rsidRPr="00531285">
        <w:rPr>
          <w:rFonts w:cstheme="minorHAnsi"/>
        </w:rPr>
        <w:t xml:space="preserve"> northern </w:t>
      </w:r>
      <w:r w:rsidRPr="00531285">
        <w:rPr>
          <w:rFonts w:cstheme="minorHAnsi"/>
        </w:rPr>
        <w:t xml:space="preserve">traditionally recognised spring spawning event, the importance of </w:t>
      </w:r>
      <w:r w:rsidR="0051381F" w:rsidRPr="00531285">
        <w:rPr>
          <w:rFonts w:cstheme="minorHAnsi"/>
        </w:rPr>
        <w:t>the</w:t>
      </w:r>
      <w:r w:rsidRPr="00531285">
        <w:rPr>
          <w:rFonts w:cstheme="minorHAnsi"/>
        </w:rPr>
        <w:t xml:space="preserve"> </w:t>
      </w:r>
      <w:r w:rsidR="00B47A25" w:rsidRPr="00531285">
        <w:rPr>
          <w:rFonts w:cstheme="minorHAnsi"/>
        </w:rPr>
        <w:t>summer</w:t>
      </w:r>
      <w:r w:rsidRPr="00531285">
        <w:rPr>
          <w:rFonts w:cstheme="minorHAnsi"/>
        </w:rPr>
        <w:t xml:space="preserve"> spawning event is uncertain. </w:t>
      </w:r>
      <w:r w:rsidR="00B47A25" w:rsidRPr="00531285">
        <w:rPr>
          <w:rFonts w:cstheme="minorHAnsi"/>
        </w:rPr>
        <w:t xml:space="preserve">Here we investigate larval dispersal pathways in the East Australian Current through particle tracking simulations to identify the contributions of the different spawning events to potential settlement along the east Australian coast. By modelling the dispersal pathways of larvae released in </w:t>
      </w:r>
      <w:r w:rsidR="007D12E3" w:rsidRPr="00531285">
        <w:rPr>
          <w:rFonts w:cstheme="minorHAnsi"/>
        </w:rPr>
        <w:t xml:space="preserve">northern and mid-latitude regions </w:t>
      </w:r>
      <w:r w:rsidR="00B47A25" w:rsidRPr="00531285">
        <w:rPr>
          <w:rFonts w:cstheme="minorHAnsi"/>
        </w:rPr>
        <w:t xml:space="preserve">over </w:t>
      </w:r>
      <w:r w:rsidR="007D12E3" w:rsidRPr="00531285">
        <w:rPr>
          <w:rFonts w:cstheme="minorHAnsi"/>
        </w:rPr>
        <w:t>spring and summer</w:t>
      </w:r>
      <w:r w:rsidR="00B47A25" w:rsidRPr="00531285">
        <w:rPr>
          <w:rFonts w:cstheme="minorHAnsi"/>
        </w:rPr>
        <w:t xml:space="preserve"> we show that the mid-latitude summer </w:t>
      </w:r>
      <w:r w:rsidRPr="00531285">
        <w:rPr>
          <w:rFonts w:cstheme="minorHAnsi"/>
        </w:rPr>
        <w:t xml:space="preserve">spawning event contributes </w:t>
      </w:r>
      <w:r w:rsidR="00B47A25" w:rsidRPr="00531285">
        <w:rPr>
          <w:rFonts w:cstheme="minorHAnsi"/>
        </w:rPr>
        <w:t>over 50 %</w:t>
      </w:r>
      <w:r w:rsidRPr="00531285">
        <w:rPr>
          <w:rFonts w:cstheme="minorHAnsi"/>
        </w:rPr>
        <w:t xml:space="preserve"> of</w:t>
      </w:r>
      <w:r w:rsidR="00B47A25" w:rsidRPr="00531285">
        <w:rPr>
          <w:rFonts w:cstheme="minorHAnsi"/>
        </w:rPr>
        <w:t xml:space="preserve"> the</w:t>
      </w:r>
      <w:r w:rsidRPr="00531285">
        <w:rPr>
          <w:rFonts w:cstheme="minorHAnsi"/>
        </w:rPr>
        <w:t xml:space="preserve"> larvae </w:t>
      </w:r>
      <w:r w:rsidR="00B47A25" w:rsidRPr="00531285">
        <w:rPr>
          <w:rFonts w:cstheme="minorHAnsi"/>
        </w:rPr>
        <w:t>reaching southern latitudes</w:t>
      </w:r>
      <w:r w:rsidRPr="00531285">
        <w:rPr>
          <w:rFonts w:cstheme="minorHAnsi"/>
        </w:rPr>
        <w:t>. This is due to</w:t>
      </w:r>
      <w:r w:rsidR="004A1B9B" w:rsidRPr="00531285">
        <w:rPr>
          <w:rFonts w:cstheme="minorHAnsi"/>
        </w:rPr>
        <w:t xml:space="preserve"> a 1 </w:t>
      </w:r>
      <w:r w:rsidR="00B0255B">
        <w:rPr>
          <w:rFonts w:cstheme="minorHAnsi"/>
        </w:rPr>
        <w:t xml:space="preserve">– </w:t>
      </w:r>
      <w:r w:rsidR="004A1B9B" w:rsidRPr="00531285">
        <w:rPr>
          <w:rFonts w:cstheme="minorHAnsi"/>
        </w:rPr>
        <w:t>2 day shorter pelagic larval duration</w:t>
      </w:r>
      <w:r w:rsidR="0051381F" w:rsidRPr="00531285">
        <w:rPr>
          <w:rFonts w:cstheme="minorHAnsi"/>
        </w:rPr>
        <w:t>,</w:t>
      </w:r>
      <w:r w:rsidR="004A1B9B" w:rsidRPr="00531285">
        <w:rPr>
          <w:rFonts w:cstheme="minorHAnsi"/>
        </w:rPr>
        <w:t xml:space="preserve"> result</w:t>
      </w:r>
      <w:r w:rsidR="0051381F" w:rsidRPr="00531285">
        <w:rPr>
          <w:rFonts w:cstheme="minorHAnsi"/>
        </w:rPr>
        <w:t>ing</w:t>
      </w:r>
      <w:r w:rsidR="004A1B9B" w:rsidRPr="00531285">
        <w:rPr>
          <w:rFonts w:cstheme="minorHAnsi"/>
        </w:rPr>
        <w:t xml:space="preserve"> in</w:t>
      </w:r>
      <w:r w:rsidRPr="00531285">
        <w:rPr>
          <w:rFonts w:cstheme="minorHAnsi"/>
        </w:rPr>
        <w:t xml:space="preserve"> reduced larval mortality</w:t>
      </w:r>
      <w:r w:rsidR="004A1B9B" w:rsidRPr="00531285">
        <w:rPr>
          <w:rFonts w:cstheme="minorHAnsi"/>
        </w:rPr>
        <w:t>,</w:t>
      </w:r>
      <w:r w:rsidRPr="00531285">
        <w:rPr>
          <w:rFonts w:cstheme="minorHAnsi"/>
        </w:rPr>
        <w:t xml:space="preserve"> and the seasonal strengthening of the East Australian Current driving particles</w:t>
      </w:r>
      <w:r w:rsidR="00B47A25" w:rsidRPr="00531285">
        <w:rPr>
          <w:rFonts w:cstheme="minorHAnsi"/>
        </w:rPr>
        <w:t xml:space="preserve"> 50 km</w:t>
      </w:r>
      <w:r w:rsidRPr="00531285">
        <w:rPr>
          <w:rFonts w:cstheme="minorHAnsi"/>
        </w:rPr>
        <w:t xml:space="preserve"> further south. Spawning over broad temporal and spatial scales by </w:t>
      </w:r>
      <w:r w:rsidRPr="00531285">
        <w:rPr>
          <w:rFonts w:cstheme="minorHAnsi"/>
          <w:i/>
        </w:rPr>
        <w:t>P. saltatrix</w:t>
      </w:r>
      <w:r w:rsidRPr="00531285">
        <w:rPr>
          <w:rFonts w:cstheme="minorHAnsi"/>
        </w:rPr>
        <w:t xml:space="preserve"> may have developed as a mechanism to ensure maximum dispersal of larvae.</w:t>
      </w:r>
      <w:r w:rsidRPr="00531285">
        <w:rPr>
          <w:rFonts w:cstheme="minorHAnsi"/>
          <w:i/>
        </w:rPr>
        <w:t xml:space="preserve"> </w:t>
      </w:r>
      <w:r w:rsidR="00B47A25" w:rsidRPr="00531285">
        <w:rPr>
          <w:rFonts w:cstheme="minorHAnsi"/>
        </w:rPr>
        <w:t>These findings demonstrate that the final settlement location of larvae that are transported by ocean currents can vary considerably depending on the timing and location of spawning with multiple spawning events having variable importance along a species</w:t>
      </w:r>
      <w:r w:rsidR="00B0255B">
        <w:rPr>
          <w:rFonts w:cstheme="minorHAnsi"/>
        </w:rPr>
        <w:t>’</w:t>
      </w:r>
      <w:r w:rsidR="00B47A25" w:rsidRPr="00531285">
        <w:rPr>
          <w:rFonts w:cstheme="minorHAnsi"/>
        </w:rPr>
        <w:t xml:space="preserve"> distribution.</w:t>
      </w:r>
    </w:p>
    <w:p w14:paraId="12E13038" w14:textId="77777777" w:rsidR="00B47A25" w:rsidRPr="00531285" w:rsidRDefault="00B47A25" w:rsidP="001D13D0">
      <w:pPr>
        <w:spacing w:line="360" w:lineRule="auto"/>
        <w:rPr>
          <w:rFonts w:cstheme="minorHAnsi"/>
        </w:rPr>
      </w:pPr>
    </w:p>
    <w:p w14:paraId="3EAC4379" w14:textId="6BC2E537" w:rsidR="00B8009E" w:rsidRPr="00531285" w:rsidRDefault="00072FA4" w:rsidP="00E4010E">
      <w:pPr>
        <w:spacing w:line="360" w:lineRule="auto"/>
        <w:rPr>
          <w:rFonts w:cstheme="minorHAnsi"/>
        </w:rPr>
      </w:pPr>
      <w:r w:rsidRPr="00531285">
        <w:rPr>
          <w:rFonts w:cstheme="minorHAnsi"/>
        </w:rPr>
        <w:t xml:space="preserve"> </w:t>
      </w:r>
    </w:p>
    <w:p w14:paraId="7FE84AAA" w14:textId="77777777" w:rsidR="00B8009E" w:rsidRPr="00531285" w:rsidRDefault="00B8009E" w:rsidP="00E4010E">
      <w:pPr>
        <w:spacing w:line="360" w:lineRule="auto"/>
        <w:rPr>
          <w:rFonts w:cstheme="minorHAnsi"/>
        </w:rPr>
      </w:pPr>
    </w:p>
    <w:p w14:paraId="4F8B1548" w14:textId="287A34D4" w:rsidR="000A7373" w:rsidRPr="00531285" w:rsidRDefault="000A7373" w:rsidP="00E4010E">
      <w:pPr>
        <w:spacing w:line="360" w:lineRule="auto"/>
        <w:rPr>
          <w:rFonts w:cstheme="minorHAnsi"/>
        </w:rPr>
      </w:pPr>
      <w:r w:rsidRPr="00531285">
        <w:rPr>
          <w:rFonts w:cstheme="minorHAnsi"/>
        </w:rPr>
        <w:t>Keywords: particle tracking</w:t>
      </w:r>
      <w:r w:rsidR="00072FA4" w:rsidRPr="00531285">
        <w:rPr>
          <w:rFonts w:cstheme="minorHAnsi"/>
        </w:rPr>
        <w:t>,</w:t>
      </w:r>
      <w:r w:rsidR="001E7A68" w:rsidRPr="00531285">
        <w:rPr>
          <w:rFonts w:cstheme="minorHAnsi"/>
        </w:rPr>
        <w:t xml:space="preserve"> connectivity, larval transport,</w:t>
      </w:r>
      <w:r w:rsidR="0051381F" w:rsidRPr="00531285">
        <w:rPr>
          <w:rFonts w:cstheme="minorHAnsi"/>
        </w:rPr>
        <w:t xml:space="preserve"> pelagic larval duration,</w:t>
      </w:r>
      <w:r w:rsidR="00072FA4" w:rsidRPr="00531285">
        <w:rPr>
          <w:rFonts w:cstheme="minorHAnsi"/>
        </w:rPr>
        <w:t xml:space="preserve"> tailor, bluefish, </w:t>
      </w:r>
      <w:r w:rsidR="00072FA4" w:rsidRPr="00531285">
        <w:rPr>
          <w:rFonts w:cstheme="minorHAnsi"/>
          <w:i/>
        </w:rPr>
        <w:t>Pomatomus saltatrix</w:t>
      </w:r>
    </w:p>
    <w:p w14:paraId="05A09C98" w14:textId="66997AC4" w:rsidR="00D9440E" w:rsidRPr="00531285" w:rsidRDefault="00F46D99">
      <w:pPr>
        <w:rPr>
          <w:rFonts w:cstheme="minorHAnsi"/>
          <w:b/>
        </w:rPr>
      </w:pPr>
      <w:r w:rsidRPr="00531285">
        <w:rPr>
          <w:rFonts w:cstheme="minorHAnsi"/>
          <w:b/>
        </w:rPr>
        <w:br w:type="page"/>
      </w:r>
    </w:p>
    <w:p w14:paraId="1E6CF396" w14:textId="13604259" w:rsidR="001E3C8F" w:rsidRPr="00531285" w:rsidRDefault="001E3C8F" w:rsidP="00E4010E">
      <w:pPr>
        <w:spacing w:line="360" w:lineRule="auto"/>
        <w:rPr>
          <w:rFonts w:cstheme="minorHAnsi"/>
          <w:b/>
        </w:rPr>
      </w:pPr>
      <w:r w:rsidRPr="00531285">
        <w:rPr>
          <w:rFonts w:cstheme="minorHAnsi"/>
          <w:b/>
        </w:rPr>
        <w:lastRenderedPageBreak/>
        <w:t>Introduction</w:t>
      </w:r>
    </w:p>
    <w:p w14:paraId="1AA869A9" w14:textId="72EBDCBB" w:rsidR="004A2E98" w:rsidRPr="00531285" w:rsidRDefault="00653A4B" w:rsidP="0060711D">
      <w:pPr>
        <w:spacing w:line="360" w:lineRule="auto"/>
        <w:ind w:firstLine="720"/>
        <w:rPr>
          <w:rFonts w:cstheme="minorHAnsi"/>
        </w:rPr>
      </w:pPr>
      <w:ins w:id="3" w:author="Jason Everett" w:date="2019-09-23T09:38:00Z">
        <w:r>
          <w:rPr>
            <w:rFonts w:cstheme="minorHAnsi"/>
            <w:noProof/>
          </w:rPr>
          <mc:AlternateContent>
            <mc:Choice Requires="wpi">
              <w:drawing>
                <wp:anchor distT="0" distB="0" distL="114300" distR="114300" simplePos="0" relativeHeight="251665408" behindDoc="0" locked="0" layoutInCell="1" allowOverlap="1" wp14:anchorId="3AFFC642" wp14:editId="510AD89F">
                  <wp:simplePos x="0" y="0"/>
                  <wp:positionH relativeFrom="column">
                    <wp:posOffset>-847725</wp:posOffset>
                  </wp:positionH>
                  <wp:positionV relativeFrom="paragraph">
                    <wp:posOffset>-121285</wp:posOffset>
                  </wp:positionV>
                  <wp:extent cx="420775" cy="2118995"/>
                  <wp:effectExtent l="38100" t="38100" r="36830" b="40005"/>
                  <wp:wrapNone/>
                  <wp:docPr id="23" name="Ink 23"/>
                  <wp:cNvGraphicFramePr/>
                  <a:graphic xmlns:a="http://schemas.openxmlformats.org/drawingml/2006/main">
                    <a:graphicData uri="http://schemas.microsoft.com/office/word/2010/wordprocessingInk">
                      <w14:contentPart bwMode="auto" r:id="rId9">
                        <w14:nvContentPartPr>
                          <w14:cNvContentPartPr/>
                        </w14:nvContentPartPr>
                        <w14:xfrm>
                          <a:off x="0" y="0"/>
                          <a:ext cx="420775" cy="2118995"/>
                        </w14:xfrm>
                      </w14:contentPart>
                    </a:graphicData>
                  </a:graphic>
                </wp:anchor>
              </w:drawing>
            </mc:Choice>
            <mc:Fallback>
              <w:pict>
                <v:shapetype w14:anchorId="7BEF60F4"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3" o:spid="_x0000_s1026" type="#_x0000_t75" style="position:absolute;margin-left:-67.35pt;margin-top:-10.15pt;width:34.35pt;height:168.05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">
                  <v:imagedata r:id="rId10" o:title=""/>
                </v:shape>
              </w:pict>
            </mc:Fallback>
          </mc:AlternateContent>
        </w:r>
      </w:ins>
      <w:r w:rsidR="002C4DFF" w:rsidRPr="00531285">
        <w:rPr>
          <w:rFonts w:cstheme="minorHAnsi"/>
        </w:rPr>
        <w:t>For many broadcast spawning species, o</w:t>
      </w:r>
      <w:r w:rsidR="004A2E98" w:rsidRPr="00531285">
        <w:rPr>
          <w:rFonts w:cstheme="minorHAnsi"/>
        </w:rPr>
        <w:t>cean currents transport larvae away from spawning sites, with some fraction of the larvae arriving at and settling in juvenile habitats</w:t>
      </w:r>
      <w:r w:rsidR="00975145" w:rsidRPr="00531285">
        <w:rPr>
          <w:rFonts w:cstheme="minorHAnsi"/>
        </w:rPr>
        <w:t xml:space="preserve"> potentially</w:t>
      </w:r>
      <w:r w:rsidR="004A2E98" w:rsidRPr="00531285">
        <w:rPr>
          <w:rFonts w:cstheme="minorHAnsi"/>
        </w:rPr>
        <w:t xml:space="preserve"> hundreds of kilometres away from the original spawning site </w:t>
      </w:r>
      <w:r w:rsidR="004A2E98" w:rsidRPr="00531285">
        <w:rPr>
          <w:rFonts w:cstheme="minorHAnsi"/>
        </w:rPr>
        <w:fldChar w:fldCharType="begin"/>
      </w:r>
      <w:r w:rsidR="00684E77">
        <w:rPr>
          <w:rFonts w:cstheme="minorHAnsi"/>
        </w:rPr>
        <w:instrText xml:space="preserve"> ADDIN EN.CITE &lt;EndNote&gt;&lt;Cite&gt;&lt;Author&gt;Cetina-Heredia&lt;/Author&gt;&lt;Year&gt;2019&lt;/Year&gt;&lt;RecNum&gt;478&lt;/RecNum&gt;&lt;DisplayText&gt;(Cowen et al. 2006; Cetina-Heredia et al. 2019)&lt;/DisplayText&gt;&lt;record&gt;&lt;rec-number&gt;478&lt;/rec-number&gt;&lt;foreign-keys&gt;&lt;key app="EN" db-id="tpvtxxttc2dzapezfe4xfz5nxr9at0sv9zrz" timestamp="1559358044"&gt;478&lt;/key&gt;&lt;/foreign-keys&gt;&lt;ref-type name="Journal Article"&gt;17&lt;/ref-type&gt;&lt;contributors&gt;&lt;authors&gt;&lt;author&gt;Cetina-Heredia, Paulina&lt;/author&gt;&lt;author&gt;Roughan, Moninya&lt;/author&gt;&lt;author&gt;Liggins, Geoffrey&lt;/author&gt;&lt;author&gt;Coleman, Melinda A.&lt;/author&gt;&lt;author&gt;Jeffs, Andrew&lt;/author&gt;&lt;/authors&gt;&lt;/contributors&gt;&lt;titles&gt;&lt;title&gt;Mesoscale circulation determines broad spatio-temporal settlement patterns of lobster&lt;/title&gt;&lt;secondary-title&gt;PLOS ONE&lt;/secondary-title&gt;&lt;/titles&gt;&lt;periodical&gt;&lt;full-title&gt;PLOS ONE&lt;/full-title&gt;&lt;/periodical&gt;&lt;pages&gt;e0211722&lt;/pages&gt;&lt;volume&gt;14&lt;/volume&gt;&lt;number&gt;2&lt;/number&gt;&lt;dates&gt;&lt;year&gt;2019&lt;/year&gt;&lt;/dates&gt;&lt;publisher&gt;Public Library of Science&lt;/publisher&gt;&lt;urls&gt;&lt;related-urls&gt;&lt;url&gt;https://doi.org/10.1371/journal.pone.0211722&lt;/url&gt;&lt;/related-urls&gt;&lt;/urls&gt;&lt;electronic-resource-num&gt;10.1371/journal.pone.0211722&lt;/electronic-resource-num&gt;&lt;/record&gt;&lt;/Cite&gt;&lt;Cite&gt;&lt;Author&gt;Cowen&lt;/Author&gt;&lt;Year&gt;2006&lt;/Year&gt;&lt;RecNum&gt;485&lt;/RecNum&gt;&lt;record&gt;&lt;rec-number&gt;485&lt;/rec-number&gt;&lt;foreign-keys&gt;&lt;key app="EN" db-id="tpvtxxttc2dzapezfe4xfz5nxr9at0sv9zrz" timestamp="1560312403"&gt;485&lt;/key&gt;&lt;/foreign-keys&gt;&lt;ref-type name="Journal Article"&gt;17&lt;/ref-type&gt;&lt;contributors&gt;&lt;authors&gt;&lt;author&gt;Cowen, R. K.&lt;/author&gt;&lt;author&gt;Paris, C. B.&lt;/author&gt;&lt;author&gt;Srinivasan, A.&lt;/author&gt;&lt;/authors&gt;&lt;/contributors&gt;&lt;titles&gt;&lt;title&gt;Scaling of Connectivity in Marine Populations&lt;/title&gt;&lt;secondary-title&gt;Science&lt;/secondary-title&gt;&lt;/titles&gt;&lt;periodical&gt;&lt;full-title&gt;Science&lt;/full-title&gt;&lt;/periodical&gt;&lt;pages&gt;522&lt;/pages&gt;&lt;volume&gt;311&lt;/volume&gt;&lt;number&gt;5760&lt;/number&gt;&lt;dates&gt;&lt;year&gt;2006&lt;/year&gt;&lt;/dates&gt;&lt;urls&gt;&lt;related-urls&gt;&lt;url&gt;http://science.sciencemag.org/content/311/5760/522.abstract&lt;/url&gt;&lt;/related-urls&gt;&lt;/urls&gt;&lt;electronic-resource-num&gt;10.1126/science.1122039&lt;/electronic-resource-num&gt;&lt;/record&gt;&lt;/Cite&gt;&lt;/EndNote&gt;</w:instrText>
      </w:r>
      <w:r w:rsidR="004A2E98" w:rsidRPr="00531285">
        <w:rPr>
          <w:rFonts w:cstheme="minorHAnsi"/>
        </w:rPr>
        <w:fldChar w:fldCharType="separate"/>
      </w:r>
      <w:r w:rsidR="00684E77">
        <w:rPr>
          <w:rFonts w:cstheme="minorHAnsi"/>
          <w:noProof/>
        </w:rPr>
        <w:t>(Cowen et al. 2006; Cetina-Heredia et al. 2019)</w:t>
      </w:r>
      <w:r w:rsidR="004A2E98" w:rsidRPr="00531285">
        <w:rPr>
          <w:rFonts w:cstheme="minorHAnsi"/>
        </w:rPr>
        <w:fldChar w:fldCharType="end"/>
      </w:r>
      <w:r w:rsidR="004A2E98" w:rsidRPr="00531285">
        <w:rPr>
          <w:rFonts w:cstheme="minorHAnsi"/>
        </w:rPr>
        <w:t xml:space="preserve">. Both seasonal and fine scale temporal variation in ocean currents can result is vastly different larval distributions, contributing to highly variable recruitment </w:t>
      </w:r>
      <w:r w:rsidR="004A2E98" w:rsidRPr="00531285">
        <w:rPr>
          <w:rFonts w:cstheme="minorHAnsi"/>
        </w:rPr>
        <w:fldChar w:fldCharType="begin">
          <w:fldData xml:space="preserve">PEVuZE5vdGU+PENpdGU+PEF1dGhvcj5Ib3VkZTwvQXV0aG9yPjxZZWFyPjE5ODk8L1llYXI+PFJl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</w:fldData>
        </w:fldChar>
      </w:r>
      <w:r w:rsidR="00684E77">
        <w:rPr>
          <w:rFonts w:cstheme="minorHAnsi"/>
        </w:rPr>
        <w:instrText xml:space="preserve"> ADDIN EN.CITE </w:instrText>
      </w:r>
      <w:r w:rsidR="00684E77">
        <w:rPr>
          <w:rFonts w:cstheme="minorHAnsi"/>
        </w:rPr>
        <w:fldChar w:fldCharType="begin">
          <w:fldData xml:space="preserve">PEVuZE5vdGU+PENpdGU+PEF1dGhvcj5Ib3VkZTwvQXV0aG9yPjxZZWFyPjE5ODk8L1llYXI+PFJl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</w:fldData>
        </w:fldChar>
      </w:r>
      <w:r w:rsidR="00684E77">
        <w:rPr>
          <w:rFonts w:cstheme="minorHAnsi"/>
        </w:rPr>
        <w:instrText xml:space="preserve"> ADDIN EN.CITE.DATA </w:instrText>
      </w:r>
      <w:r w:rsidR="00684E77">
        <w:rPr>
          <w:rFonts w:cstheme="minorHAnsi"/>
        </w:rPr>
      </w:r>
      <w:r w:rsidR="00684E77">
        <w:rPr>
          <w:rFonts w:cstheme="minorHAnsi"/>
        </w:rPr>
        <w:fldChar w:fldCharType="end"/>
      </w:r>
      <w:r w:rsidR="004A2E98" w:rsidRPr="00531285">
        <w:rPr>
          <w:rFonts w:cstheme="minorHAnsi"/>
        </w:rPr>
      </w:r>
      <w:r w:rsidR="004A2E98" w:rsidRPr="00531285">
        <w:rPr>
          <w:rFonts w:cstheme="minorHAnsi"/>
        </w:rPr>
        <w:fldChar w:fldCharType="separate"/>
      </w:r>
      <w:r w:rsidR="00684E77">
        <w:rPr>
          <w:rFonts w:cstheme="minorHAnsi"/>
          <w:noProof/>
        </w:rPr>
        <w:t>(Houde 1989b; Siegel et al. 2008)</w:t>
      </w:r>
      <w:r w:rsidR="004A2E98" w:rsidRPr="00531285">
        <w:rPr>
          <w:rFonts w:cstheme="minorHAnsi"/>
        </w:rPr>
        <w:fldChar w:fldCharType="end"/>
      </w:r>
      <w:r w:rsidR="004A2E98" w:rsidRPr="00531285">
        <w:rPr>
          <w:rFonts w:cstheme="minorHAnsi"/>
        </w:rPr>
        <w:t xml:space="preserve">. Many species spawn at specific times of the year and in specific locations, potentially utilising favourable oceanography to maximise larval survival </w:t>
      </w:r>
      <w:r w:rsidR="004A2E98" w:rsidRPr="00531285">
        <w:rPr>
          <w:rFonts w:cstheme="minorHAnsi"/>
        </w:rPr>
        <w:fldChar w:fldCharType="begin">
          <w:fldData xml:space="preserve">PEVuZE5vdGU+PENpdGU+PEF1dGhvcj5EYXZpZXM8L0F1dGhvcj48WWVhcj4yMDE0PC9ZZWFyPjxS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</w:fldData>
        </w:fldChar>
      </w:r>
      <w:r w:rsidR="00684E77">
        <w:rPr>
          <w:rFonts w:cstheme="minorHAnsi"/>
        </w:rPr>
        <w:instrText xml:space="preserve"> ADDIN EN.CITE </w:instrText>
      </w:r>
      <w:r w:rsidR="00684E77">
        <w:rPr>
          <w:rFonts w:cstheme="minorHAnsi"/>
        </w:rPr>
        <w:fldChar w:fldCharType="begin">
          <w:fldData xml:space="preserve">PEVuZE5vdGU+PENpdGU+PEF1dGhvcj5EYXZpZXM8L0F1dGhvcj48WWVhcj4yMDE0PC9ZZWFyPjxS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</w:fldData>
        </w:fldChar>
      </w:r>
      <w:r w:rsidR="00684E77">
        <w:rPr>
          <w:rFonts w:cstheme="minorHAnsi"/>
        </w:rPr>
        <w:instrText xml:space="preserve"> ADDIN EN.CITE.DATA </w:instrText>
      </w:r>
      <w:r w:rsidR="00684E77">
        <w:rPr>
          <w:rFonts w:cstheme="minorHAnsi"/>
        </w:rPr>
      </w:r>
      <w:r w:rsidR="00684E77">
        <w:rPr>
          <w:rFonts w:cstheme="minorHAnsi"/>
        </w:rPr>
        <w:fldChar w:fldCharType="end"/>
      </w:r>
      <w:r w:rsidR="004A2E98" w:rsidRPr="00531285">
        <w:rPr>
          <w:rFonts w:cstheme="minorHAnsi"/>
        </w:rPr>
      </w:r>
      <w:r w:rsidR="004A2E98" w:rsidRPr="00531285">
        <w:rPr>
          <w:rFonts w:cstheme="minorHAnsi"/>
        </w:rPr>
        <w:fldChar w:fldCharType="separate"/>
      </w:r>
      <w:r w:rsidR="00684E77">
        <w:rPr>
          <w:rFonts w:cstheme="minorHAnsi"/>
          <w:noProof/>
        </w:rPr>
        <w:t>(Cowen and Sponaugle 2009; Davies et al. 2014)</w:t>
      </w:r>
      <w:r w:rsidR="004A2E98" w:rsidRPr="00531285">
        <w:rPr>
          <w:rFonts w:cstheme="minorHAnsi"/>
        </w:rPr>
        <w:fldChar w:fldCharType="end"/>
      </w:r>
      <w:r w:rsidR="004A2E98" w:rsidRPr="00531285">
        <w:rPr>
          <w:rFonts w:cstheme="minorHAnsi"/>
        </w:rPr>
        <w:t>. Understanding the ocean transport of larvae</w:t>
      </w:r>
      <w:r w:rsidR="00096B44" w:rsidRPr="00531285">
        <w:rPr>
          <w:rFonts w:cstheme="minorHAnsi"/>
        </w:rPr>
        <w:t xml:space="preserve"> therefore</w:t>
      </w:r>
      <w:r w:rsidR="004A2E98" w:rsidRPr="00531285">
        <w:rPr>
          <w:rFonts w:cstheme="minorHAnsi"/>
        </w:rPr>
        <w:t xml:space="preserve"> has great </w:t>
      </w:r>
      <w:r w:rsidR="00096B44" w:rsidRPr="00531285">
        <w:rPr>
          <w:rFonts w:cstheme="minorHAnsi"/>
        </w:rPr>
        <w:t>potential to inform species management</w:t>
      </w:r>
      <w:r w:rsidR="004A2E98" w:rsidRPr="00531285">
        <w:rPr>
          <w:rFonts w:cstheme="minorHAnsi"/>
        </w:rPr>
        <w:t>.</w:t>
      </w:r>
    </w:p>
    <w:p w14:paraId="0EE54320" w14:textId="3F411B17" w:rsidR="006E044C" w:rsidRPr="00531285" w:rsidRDefault="006E044C" w:rsidP="0060711D">
      <w:pPr>
        <w:spacing w:line="360" w:lineRule="auto"/>
        <w:ind w:firstLine="720"/>
        <w:rPr>
          <w:rFonts w:cstheme="minorHAnsi"/>
        </w:rPr>
      </w:pPr>
      <w:r w:rsidRPr="00531285">
        <w:rPr>
          <w:rFonts w:cstheme="minorHAnsi"/>
        </w:rPr>
        <w:t>With advances in computing power and</w:t>
      </w:r>
      <w:r w:rsidR="00C77A3E" w:rsidRPr="00531285">
        <w:rPr>
          <w:rFonts w:cstheme="minorHAnsi"/>
        </w:rPr>
        <w:t xml:space="preserve"> higher resolution</w:t>
      </w:r>
      <w:r w:rsidRPr="00531285">
        <w:rPr>
          <w:rFonts w:cstheme="minorHAnsi"/>
        </w:rPr>
        <w:t xml:space="preserve"> ocean models, </w:t>
      </w:r>
      <w:r w:rsidR="00E04E1B" w:rsidRPr="00531285">
        <w:rPr>
          <w:rFonts w:cstheme="minorHAnsi"/>
        </w:rPr>
        <w:t>hydrodynamic</w:t>
      </w:r>
      <w:r w:rsidRPr="00531285">
        <w:rPr>
          <w:rFonts w:cstheme="minorHAnsi"/>
        </w:rPr>
        <w:t xml:space="preserve"> models</w:t>
      </w:r>
      <w:r w:rsidR="00DF26F6" w:rsidRPr="00531285">
        <w:rPr>
          <w:rFonts w:cstheme="minorHAnsi"/>
        </w:rPr>
        <w:t xml:space="preserve"> parameterised with species specific information</w:t>
      </w:r>
      <w:r w:rsidRPr="00531285">
        <w:rPr>
          <w:rFonts w:cstheme="minorHAnsi"/>
        </w:rPr>
        <w:t xml:space="preserve"> are increasingly being used to understand </w:t>
      </w:r>
      <w:r w:rsidR="00A3204A" w:rsidRPr="00531285">
        <w:rPr>
          <w:rFonts w:cstheme="minorHAnsi"/>
        </w:rPr>
        <w:t xml:space="preserve">and manage </w:t>
      </w:r>
      <w:r w:rsidRPr="00531285">
        <w:rPr>
          <w:rFonts w:cstheme="minorHAnsi"/>
        </w:rPr>
        <w:t>connectivity in the marine environment</w:t>
      </w:r>
      <w:r w:rsidR="00C77A3E" w:rsidRPr="00531285">
        <w:rPr>
          <w:rFonts w:cstheme="minorHAnsi"/>
        </w:rPr>
        <w:t xml:space="preserve"> </w:t>
      </w:r>
      <w:r w:rsidR="00A3204A" w:rsidRPr="00531285">
        <w:rPr>
          <w:rFonts w:cstheme="minorHAnsi"/>
        </w:rPr>
        <w:fldChar w:fldCharType="begin">
          <w:fldData xml:space="preserve">PEVuZE5vdGU+PENpdGU+PEF1dGhvcj5HYWxsZWdvPC9BdXRob3I+PFllYXI+MjAwNzwvWWVhcj48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==
</w:fldData>
        </w:fldChar>
      </w:r>
      <w:r w:rsidR="00684E77">
        <w:rPr>
          <w:rFonts w:cstheme="minorHAnsi"/>
        </w:rPr>
        <w:instrText xml:space="preserve"> ADDIN EN.CITE </w:instrText>
      </w:r>
      <w:r w:rsidR="00684E77">
        <w:rPr>
          <w:rFonts w:cstheme="minorHAnsi"/>
        </w:rPr>
        <w:fldChar w:fldCharType="begin">
          <w:fldData xml:space="preserve">PEVuZE5vdGU+PENpdGU+PEF1dGhvcj5HYWxsZWdvPC9BdXRob3I+PFllYXI+MjAwNzwvWWVhcj48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==
</w:fldData>
        </w:fldChar>
      </w:r>
      <w:r w:rsidR="00684E77">
        <w:rPr>
          <w:rFonts w:cstheme="minorHAnsi"/>
        </w:rPr>
        <w:instrText xml:space="preserve"> ADDIN EN.CITE.DATA </w:instrText>
      </w:r>
      <w:r w:rsidR="00684E77">
        <w:rPr>
          <w:rFonts w:cstheme="minorHAnsi"/>
        </w:rPr>
      </w:r>
      <w:r w:rsidR="00684E77">
        <w:rPr>
          <w:rFonts w:cstheme="minorHAnsi"/>
        </w:rPr>
        <w:fldChar w:fldCharType="end"/>
      </w:r>
      <w:r w:rsidR="00A3204A" w:rsidRPr="00531285">
        <w:rPr>
          <w:rFonts w:cstheme="minorHAnsi"/>
        </w:rPr>
      </w:r>
      <w:r w:rsidR="00A3204A" w:rsidRPr="00531285">
        <w:rPr>
          <w:rFonts w:cstheme="minorHAnsi"/>
        </w:rPr>
        <w:fldChar w:fldCharType="separate"/>
      </w:r>
      <w:r w:rsidR="00684E77">
        <w:rPr>
          <w:rFonts w:cstheme="minorHAnsi"/>
          <w:noProof/>
        </w:rPr>
        <w:t>(Gallego et al. 2007; Hinrichsen et al. 2011)</w:t>
      </w:r>
      <w:r w:rsidR="00A3204A" w:rsidRPr="00531285">
        <w:rPr>
          <w:rFonts w:cstheme="minorHAnsi"/>
        </w:rPr>
        <w:fldChar w:fldCharType="end"/>
      </w:r>
      <w:r w:rsidRPr="00531285">
        <w:rPr>
          <w:rFonts w:cstheme="minorHAnsi"/>
        </w:rPr>
        <w:t xml:space="preserve">. By tracking </w:t>
      </w:r>
      <w:r w:rsidR="00D46677" w:rsidRPr="00531285">
        <w:rPr>
          <w:rFonts w:cstheme="minorHAnsi"/>
        </w:rPr>
        <w:t>particles (larvae) within a</w:t>
      </w:r>
      <w:r w:rsidR="002F6C69" w:rsidRPr="00531285">
        <w:rPr>
          <w:rFonts w:cstheme="minorHAnsi"/>
        </w:rPr>
        <w:t xml:space="preserve"> Lagrangian</w:t>
      </w:r>
      <w:r w:rsidR="00D46677" w:rsidRPr="00531285">
        <w:rPr>
          <w:rFonts w:cstheme="minorHAnsi"/>
        </w:rPr>
        <w:t xml:space="preserve"> modelling framework, and quantifying their dispersal patterns relative to suitable juvenile habitats, it is possible to identify important areas for larval production </w:t>
      </w:r>
      <w:r w:rsidR="00B61325" w:rsidRPr="00531285">
        <w:rPr>
          <w:rFonts w:cstheme="minorHAnsi"/>
        </w:rPr>
        <w:fldChar w:fldCharType="begin">
          <w:fldData xml:space="preserve">PEVuZE5vdGU+PENpdGU+PEF1dGhvcj5FdmVyZXR0PC9BdXRob3I+PFllYXI+MjAxNzwvWWVhcj48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</w:fldData>
        </w:fldChar>
      </w:r>
      <w:r w:rsidR="00684E77">
        <w:rPr>
          <w:rFonts w:cstheme="minorHAnsi"/>
        </w:rPr>
        <w:instrText xml:space="preserve"> ADDIN EN.CITE </w:instrText>
      </w:r>
      <w:r w:rsidR="00684E77">
        <w:rPr>
          <w:rFonts w:cstheme="minorHAnsi"/>
        </w:rPr>
        <w:fldChar w:fldCharType="begin">
          <w:fldData xml:space="preserve">PEVuZE5vdGU+PENpdGU+PEF1dGhvcj5FdmVyZXR0PC9BdXRob3I+PFllYXI+MjAxNzwvWWVhcj48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</w:fldData>
        </w:fldChar>
      </w:r>
      <w:r w:rsidR="00684E77">
        <w:rPr>
          <w:rFonts w:cstheme="minorHAnsi"/>
        </w:rPr>
        <w:instrText xml:space="preserve"> ADDIN EN.CITE.DATA </w:instrText>
      </w:r>
      <w:r w:rsidR="00684E77">
        <w:rPr>
          <w:rFonts w:cstheme="minorHAnsi"/>
        </w:rPr>
      </w:r>
      <w:r w:rsidR="00684E77">
        <w:rPr>
          <w:rFonts w:cstheme="minorHAnsi"/>
        </w:rPr>
        <w:fldChar w:fldCharType="end"/>
      </w:r>
      <w:r w:rsidR="00B61325" w:rsidRPr="00531285">
        <w:rPr>
          <w:rFonts w:cstheme="minorHAnsi"/>
        </w:rPr>
      </w:r>
      <w:r w:rsidR="00B61325" w:rsidRPr="00531285">
        <w:rPr>
          <w:rFonts w:cstheme="minorHAnsi"/>
        </w:rPr>
        <w:fldChar w:fldCharType="separate"/>
      </w:r>
      <w:r w:rsidR="00684E77">
        <w:rPr>
          <w:rFonts w:cstheme="minorHAnsi"/>
          <w:noProof/>
        </w:rPr>
        <w:t>(Everett et al. 2017; Munroe et al. 2018)</w:t>
      </w:r>
      <w:r w:rsidR="00B61325" w:rsidRPr="00531285">
        <w:rPr>
          <w:rFonts w:cstheme="minorHAnsi"/>
        </w:rPr>
        <w:fldChar w:fldCharType="end"/>
      </w:r>
      <w:r w:rsidR="00B61325" w:rsidRPr="00531285">
        <w:rPr>
          <w:rFonts w:cstheme="minorHAnsi"/>
        </w:rPr>
        <w:t>.</w:t>
      </w:r>
      <w:r w:rsidR="00EE48E2" w:rsidRPr="00531285">
        <w:rPr>
          <w:rFonts w:cstheme="minorHAnsi"/>
        </w:rPr>
        <w:t xml:space="preserve"> </w:t>
      </w:r>
      <w:r w:rsidR="00DF26F6" w:rsidRPr="00531285">
        <w:rPr>
          <w:rFonts w:cstheme="minorHAnsi"/>
        </w:rPr>
        <w:t>H</w:t>
      </w:r>
      <w:r w:rsidRPr="00531285">
        <w:rPr>
          <w:rFonts w:cstheme="minorHAnsi"/>
        </w:rPr>
        <w:t>igh resolution hydrodynamic models</w:t>
      </w:r>
      <w:r w:rsidR="00C77A3E" w:rsidRPr="00531285">
        <w:rPr>
          <w:rFonts w:cstheme="minorHAnsi"/>
        </w:rPr>
        <w:t xml:space="preserve"> provide a mechanism to examine the physical factors which shape observed distribution</w:t>
      </w:r>
      <w:r w:rsidR="0007487B" w:rsidRPr="00531285">
        <w:rPr>
          <w:rFonts w:cstheme="minorHAnsi"/>
        </w:rPr>
        <w:t>s</w:t>
      </w:r>
      <w:r w:rsidR="00C77A3E" w:rsidRPr="00531285">
        <w:rPr>
          <w:rFonts w:cstheme="minorHAnsi"/>
        </w:rPr>
        <w:t xml:space="preserve"> of larva</w:t>
      </w:r>
      <w:r w:rsidR="0007487B" w:rsidRPr="00531285">
        <w:rPr>
          <w:rFonts w:cstheme="minorHAnsi"/>
        </w:rPr>
        <w:t>e</w:t>
      </w:r>
      <w:r w:rsidR="00C77A3E" w:rsidRPr="00531285">
        <w:rPr>
          <w:rFonts w:cstheme="minorHAnsi"/>
        </w:rPr>
        <w:t xml:space="preserve"> and settled juveniles.</w:t>
      </w:r>
      <w:r w:rsidR="002034AF" w:rsidRPr="00531285">
        <w:rPr>
          <w:rFonts w:cstheme="minorHAnsi"/>
        </w:rPr>
        <w:t xml:space="preserve"> </w:t>
      </w:r>
      <w:r w:rsidR="0068342A" w:rsidRPr="00531285">
        <w:rPr>
          <w:rFonts w:cstheme="minorHAnsi"/>
        </w:rPr>
        <w:t xml:space="preserve">More than 500 </w:t>
      </w:r>
      <w:r w:rsidR="00E04E1B" w:rsidRPr="00531285">
        <w:rPr>
          <w:rFonts w:cstheme="minorHAnsi"/>
        </w:rPr>
        <w:t>hydrodynamic</w:t>
      </w:r>
      <w:r w:rsidR="002034AF" w:rsidRPr="00531285">
        <w:rPr>
          <w:rFonts w:cstheme="minorHAnsi"/>
        </w:rPr>
        <w:t xml:space="preserve"> models have been successfully applied in many </w:t>
      </w:r>
      <w:r w:rsidR="000E562B" w:rsidRPr="00531285">
        <w:rPr>
          <w:rFonts w:cstheme="minorHAnsi"/>
        </w:rPr>
        <w:t>systems</w:t>
      </w:r>
      <w:r w:rsidR="0068342A" w:rsidRPr="00531285">
        <w:rPr>
          <w:rFonts w:cstheme="minorHAnsi"/>
        </w:rPr>
        <w:t xml:space="preserve"> </w:t>
      </w:r>
      <w:r w:rsidR="0068342A" w:rsidRPr="00531285">
        <w:rPr>
          <w:rFonts w:cstheme="minorHAnsi"/>
        </w:rPr>
        <w:fldChar w:fldCharType="begin"/>
      </w:r>
      <w:r w:rsidR="00D2303A" w:rsidRPr="00531285">
        <w:rPr>
          <w:rFonts w:cstheme="minorHAnsi"/>
        </w:rPr>
        <w:instrText xml:space="preserve"> ADDIN EN.CITE &lt;EndNote&gt;&lt;Cite&gt;&lt;Author&gt;Nolasco&lt;/Author&gt;&lt;Year&gt;2018&lt;/Year&gt;&lt;RecNum&gt;433&lt;/RecNum&gt;&lt;DisplayText&gt;(Nolasco et al. 2018)&lt;/DisplayText&gt;&lt;record&gt;&lt;rec-number&gt;433&lt;/rec-number&gt;&lt;foreign-keys&gt;&lt;key app="EN" db-id="tpvtxxttc2dzapezfe4xfz5nxr9at0sv9zrz" timestamp="1540265138"&gt;433&lt;/key&gt;&lt;/foreign-keys&gt;&lt;ref-type name="Journal Article"&gt;17&lt;/ref-type&gt;&lt;contributors&gt;&lt;authors&gt;&lt;author&gt;Nolasco, R.&lt;/author&gt;&lt;author&gt;Gomes, I.&lt;/author&gt;&lt;author&gt;Peteiro, L.&lt;/author&gt;&lt;author&gt;Albuquerque, R.&lt;/author&gt;&lt;author&gt;Luna, T.&lt;/author&gt;&lt;author&gt;Dubert, J.&lt;/author&gt;&lt;author&gt;Swearer, S. E.&lt;/author&gt;&lt;author&gt;Queiroga, H.&lt;/author&gt;&lt;/authors&gt;&lt;/contributors&gt;&lt;titles&gt;&lt;title&gt;Independent estimates of marine population connectivity are more concordant when accounting for uncertainties in larval origins&lt;/title&gt;&lt;secondary-title&gt;Scientific Reports&lt;/secondary-title&gt;&lt;/titles&gt;&lt;periodical&gt;&lt;full-title&gt;Scientific Reports&lt;/full-title&gt;&lt;/periodical&gt;&lt;pages&gt;2641&lt;/pages&gt;&lt;volume&gt;8&lt;/volume&gt;&lt;number&gt;1&lt;/number&gt;&lt;dates&gt;&lt;year&gt;2018&lt;/year&gt;&lt;pub-dates&gt;&lt;date&gt;2018/02/08&lt;/date&gt;&lt;/pub-dates&gt;&lt;/dates&gt;&lt;isbn&gt;2045-2322&lt;/isbn&gt;&lt;urls&gt;&lt;related-urls&gt;&lt;url&gt;https://doi.org/10.1038/s41598-018-19833-w&lt;/url&gt;&lt;/related-urls&gt;&lt;/urls&gt;&lt;electronic-resource-num&gt;10.1038/s41598-018-19833-w&lt;/electronic-resource-num&gt;&lt;/record&gt;&lt;/Cite&gt;&lt;/EndNote&gt;</w:instrText>
      </w:r>
      <w:r w:rsidR="0068342A" w:rsidRPr="00531285">
        <w:rPr>
          <w:rFonts w:cstheme="minorHAnsi"/>
        </w:rPr>
        <w:fldChar w:fldCharType="separate"/>
      </w:r>
      <w:r w:rsidR="00D2303A" w:rsidRPr="00531285">
        <w:rPr>
          <w:rFonts w:cstheme="minorHAnsi"/>
          <w:noProof/>
        </w:rPr>
        <w:t>(Nolasco et al. 2018)</w:t>
      </w:r>
      <w:r w:rsidR="0068342A" w:rsidRPr="00531285">
        <w:rPr>
          <w:rFonts w:cstheme="minorHAnsi"/>
        </w:rPr>
        <w:fldChar w:fldCharType="end"/>
      </w:r>
      <w:r w:rsidR="000E562B" w:rsidRPr="00531285">
        <w:rPr>
          <w:rFonts w:cstheme="minorHAnsi"/>
        </w:rPr>
        <w:t xml:space="preserve">, including </w:t>
      </w:r>
      <w:r w:rsidR="00EB36C1" w:rsidRPr="00531285">
        <w:rPr>
          <w:rFonts w:cstheme="minorHAnsi"/>
        </w:rPr>
        <w:t>t</w:t>
      </w:r>
      <w:r w:rsidR="0007487B" w:rsidRPr="00531285">
        <w:rPr>
          <w:rFonts w:cstheme="minorHAnsi"/>
        </w:rPr>
        <w:t xml:space="preserve">he </w:t>
      </w:r>
      <w:r w:rsidR="00D71BE3" w:rsidRPr="00531285">
        <w:rPr>
          <w:rFonts w:cstheme="minorHAnsi"/>
        </w:rPr>
        <w:t>S</w:t>
      </w:r>
      <w:r w:rsidR="0007487B" w:rsidRPr="00531285">
        <w:rPr>
          <w:rFonts w:cstheme="minorHAnsi"/>
        </w:rPr>
        <w:t>outhern Ocean</w:t>
      </w:r>
      <w:r w:rsidR="00FE0C85" w:rsidRPr="00531285">
        <w:rPr>
          <w:rFonts w:cstheme="minorHAnsi"/>
        </w:rPr>
        <w:t xml:space="preserve"> </w:t>
      </w:r>
      <w:r w:rsidR="00FE0C85" w:rsidRPr="00531285">
        <w:rPr>
          <w:rFonts w:cstheme="minorHAnsi"/>
        </w:rPr>
        <w:fldChar w:fldCharType="begin"/>
      </w:r>
      <w:r w:rsidR="00D2303A" w:rsidRPr="00531285">
        <w:rPr>
          <w:rFonts w:cstheme="minorHAnsi"/>
        </w:rPr>
        <w:instrText xml:space="preserve"> ADDIN EN.CITE &lt;EndNote&gt;&lt;Cite&gt;&lt;Author&gt;Fraser&lt;/Author&gt;&lt;Year&gt;2018&lt;/Year&gt;&lt;RecNum&gt;428&lt;/RecNum&gt;&lt;DisplayText&gt;(Fraser et al. 2018)&lt;/DisplayText&gt;&lt;record&gt;&lt;rec-number&gt;428&lt;/rec-number&gt;&lt;foreign-keys&gt;&lt;key app="EN" db-id="tpvtxxttc2dzapezfe4xfz5nxr9at0sv9zrz" timestamp="1540263914"&gt;428&lt;/key&gt;&lt;/foreign-keys&gt;&lt;ref-type name="Journal Article"&gt;17&lt;/ref-type&gt;&lt;contributors&gt;&lt;authors&gt;&lt;author&gt;Fraser, Ceridwen I.&lt;/author&gt;&lt;author&gt;Morrison, Adele K.&lt;/author&gt;&lt;author&gt;Hogg, Andrew McC&lt;/author&gt;&lt;author&gt;Macaya, Erasmo C.&lt;/author&gt;&lt;author&gt;van Sebille, Erik&lt;/author&gt;&lt;author&gt;Ryan, Peter G.&lt;/author&gt;&lt;author&gt;Padovan, Amanda&lt;/author&gt;&lt;author&gt;Jack, Cameron&lt;/author&gt;&lt;author&gt;Valdivia, Nelson&lt;/author&gt;&lt;author&gt;Waters, Jonathan M.&lt;/author&gt;&lt;/authors&gt;&lt;/contributors&gt;&lt;titles&gt;&lt;title&gt;Antarctica’s ecological isolation will be broken by storm-driven dispersal and warming&lt;/title&gt;&lt;secondary-title&gt;Nature Climate Change&lt;/secondary-title&gt;&lt;/titles&gt;&lt;periodical&gt;&lt;full-title&gt;Nature Climate Change&lt;/full-title&gt;&lt;/periodical&gt;&lt;pages&gt;704-708&lt;/pages&gt;&lt;volume&gt;8&lt;/volume&gt;&lt;number&gt;8&lt;/number&gt;&lt;dates&gt;&lt;year&gt;2018&lt;/year&gt;&lt;pub-dates&gt;&lt;date&gt;2018/08/01&lt;/date&gt;&lt;/pub-dates&gt;&lt;/dates&gt;&lt;isbn&gt;1758-6798&lt;/isbn&gt;&lt;urls&gt;&lt;related-urls&gt;&lt;url&gt;https://doi.org/10.1038/s41558-018-0209-7&lt;/url&gt;&lt;/related-urls&gt;&lt;/urls&gt;&lt;electronic-resource-num&gt;10.1038/s41558-018-0209-7&lt;/electronic-resource-num&gt;&lt;/record&gt;&lt;/Cite&gt;&lt;/EndNote&gt;</w:instrText>
      </w:r>
      <w:r w:rsidR="00FE0C85" w:rsidRPr="00531285">
        <w:rPr>
          <w:rFonts w:cstheme="minorHAnsi"/>
        </w:rPr>
        <w:fldChar w:fldCharType="separate"/>
      </w:r>
      <w:r w:rsidR="00D2303A" w:rsidRPr="00531285">
        <w:rPr>
          <w:rFonts w:cstheme="minorHAnsi"/>
          <w:noProof/>
        </w:rPr>
        <w:t>(Fraser et al. 2018)</w:t>
      </w:r>
      <w:r w:rsidR="00FE0C85" w:rsidRPr="00531285">
        <w:rPr>
          <w:rFonts w:cstheme="minorHAnsi"/>
        </w:rPr>
        <w:fldChar w:fldCharType="end"/>
      </w:r>
      <w:r w:rsidR="000E562B" w:rsidRPr="00531285">
        <w:rPr>
          <w:rFonts w:cstheme="minorHAnsi"/>
        </w:rPr>
        <w:t xml:space="preserve">, </w:t>
      </w:r>
      <w:r w:rsidR="005B2F34" w:rsidRPr="00531285">
        <w:rPr>
          <w:rFonts w:cstheme="minorHAnsi"/>
        </w:rPr>
        <w:t>western</w:t>
      </w:r>
      <w:r w:rsidR="000E562B" w:rsidRPr="00531285">
        <w:rPr>
          <w:rFonts w:cstheme="minorHAnsi"/>
        </w:rPr>
        <w:t xml:space="preserve"> boundary currents</w:t>
      </w:r>
      <w:r w:rsidR="00FE0C85" w:rsidRPr="00531285">
        <w:rPr>
          <w:rFonts w:cstheme="minorHAnsi"/>
        </w:rPr>
        <w:t xml:space="preserve"> </w:t>
      </w:r>
      <w:r w:rsidR="00FE0C85" w:rsidRPr="00531285">
        <w:rPr>
          <w:rFonts w:cstheme="minorHAnsi"/>
        </w:rPr>
        <w:fldChar w:fldCharType="begin">
          <w:fldData xml:space="preserve">PEVuZE5vdGU+PENpdGU+PEF1dGhvcj5DZXRpbmEtSGVyZWRpYTwvQXV0aG9yPjxZZWFyPjIwMTk8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</w:fldData>
        </w:fldChar>
      </w:r>
      <w:r w:rsidR="00684E77">
        <w:rPr>
          <w:rFonts w:cstheme="minorHAnsi"/>
        </w:rPr>
        <w:instrText xml:space="preserve"> ADDIN EN.CITE </w:instrText>
      </w:r>
      <w:r w:rsidR="00684E77">
        <w:rPr>
          <w:rFonts w:cstheme="minorHAnsi"/>
        </w:rPr>
        <w:fldChar w:fldCharType="begin">
          <w:fldData xml:space="preserve">PEVuZE5vdGU+PENpdGU+PEF1dGhvcj5DZXRpbmEtSGVyZWRpYTwvQXV0aG9yPjxZZWFyPjIwMTk8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</w:fldData>
        </w:fldChar>
      </w:r>
      <w:r w:rsidR="00684E77">
        <w:rPr>
          <w:rFonts w:cstheme="minorHAnsi"/>
        </w:rPr>
        <w:instrText xml:space="preserve"> ADDIN EN.CITE.DATA </w:instrText>
      </w:r>
      <w:r w:rsidR="00684E77">
        <w:rPr>
          <w:rFonts w:cstheme="minorHAnsi"/>
        </w:rPr>
      </w:r>
      <w:r w:rsidR="00684E77">
        <w:rPr>
          <w:rFonts w:cstheme="minorHAnsi"/>
        </w:rPr>
        <w:fldChar w:fldCharType="end"/>
      </w:r>
      <w:r w:rsidR="00FE0C85" w:rsidRPr="00531285">
        <w:rPr>
          <w:rFonts w:cstheme="minorHAnsi"/>
        </w:rPr>
      </w:r>
      <w:r w:rsidR="00FE0C85" w:rsidRPr="00531285">
        <w:rPr>
          <w:rFonts w:cstheme="minorHAnsi"/>
        </w:rPr>
        <w:fldChar w:fldCharType="separate"/>
      </w:r>
      <w:r w:rsidR="00684E77">
        <w:rPr>
          <w:rFonts w:cstheme="minorHAnsi"/>
          <w:noProof/>
        </w:rPr>
        <w:t>(Coleman et al. 2011; Cetina-Heredia et al. 2015; Cetina-Heredia et al. 2019)</w:t>
      </w:r>
      <w:r w:rsidR="00FE0C85" w:rsidRPr="00531285">
        <w:rPr>
          <w:rFonts w:cstheme="minorHAnsi"/>
        </w:rPr>
        <w:fldChar w:fldCharType="end"/>
      </w:r>
      <w:r w:rsidR="000E562B" w:rsidRPr="00531285">
        <w:rPr>
          <w:rFonts w:cstheme="minorHAnsi"/>
        </w:rPr>
        <w:t xml:space="preserve"> and </w:t>
      </w:r>
      <w:r w:rsidR="006B6811" w:rsidRPr="00531285">
        <w:rPr>
          <w:rFonts w:cstheme="minorHAnsi"/>
        </w:rPr>
        <w:t>seas such as the</w:t>
      </w:r>
      <w:r w:rsidR="000E562B" w:rsidRPr="00531285">
        <w:rPr>
          <w:rFonts w:cstheme="minorHAnsi"/>
        </w:rPr>
        <w:t xml:space="preserve"> Mediterranean</w:t>
      </w:r>
      <w:r w:rsidR="00690EF0" w:rsidRPr="00531285">
        <w:rPr>
          <w:rFonts w:cstheme="minorHAnsi"/>
        </w:rPr>
        <w:t xml:space="preserve"> Sea</w:t>
      </w:r>
      <w:r w:rsidR="009C6FD3" w:rsidRPr="00531285">
        <w:rPr>
          <w:rFonts w:cstheme="minorHAnsi"/>
        </w:rPr>
        <w:t xml:space="preserve"> </w:t>
      </w:r>
      <w:r w:rsidR="009C6FD3" w:rsidRPr="00531285">
        <w:rPr>
          <w:rFonts w:cstheme="minorHAnsi"/>
        </w:rPr>
        <w:fldChar w:fldCharType="begin"/>
      </w:r>
      <w:r w:rsidR="00D2303A" w:rsidRPr="00531285">
        <w:rPr>
          <w:rFonts w:cstheme="minorHAnsi"/>
        </w:rPr>
        <w:instrText xml:space="preserve"> ADDIN EN.CITE &lt;EndNote&gt;&lt;Cite&gt;&lt;Author&gt;Andrello&lt;/Author&gt;&lt;Year&gt;2013&lt;/Year&gt;&lt;RecNum&gt;429&lt;/RecNum&gt;&lt;DisplayText&gt;(Andrello et al. 2013)&lt;/DisplayText&gt;&lt;record&gt;&lt;rec-number&gt;429&lt;/rec-number&gt;&lt;foreign-keys&gt;&lt;key app="EN" db-id="tpvtxxttc2dzapezfe4xfz5nxr9at0sv9zrz" timestamp="1540264120"&gt;429&lt;/key&gt;&lt;/foreign-keys&gt;&lt;ref-type name="Journal Article"&gt;17&lt;/ref-type&gt;&lt;contributors&gt;&lt;authors&gt;&lt;author&gt;Andrello, Marco&lt;/author&gt;&lt;author&gt;Mouillot, David&lt;/author&gt;&lt;author&gt;Beuvier, Jonathan&lt;/author&gt;&lt;author&gt;Albouy, Camille&lt;/author&gt;&lt;author&gt;Thuiller, Wilfried&lt;/author&gt;&lt;author&gt;Manel, Stéphanie&lt;/author&gt;&lt;/authors&gt;&lt;/contributors&gt;&lt;titles&gt;&lt;title&gt;&lt;style face="normal" font="default" size="100%"&gt;Low Connectivity between Mediterranean Marine Protected Areas: A Biophysical Modeling Approach for the Dusky Grouper &lt;/style&gt;&lt;style face="italic" font="default" size="100%"&gt;Epinephelus marginatus&lt;/style&gt;&lt;/title&gt;&lt;secondary-title&gt;PLOS ONE&lt;/secondary-title&gt;&lt;/titles&gt;&lt;periodical&gt;&lt;full-title&gt;PLOS ONE&lt;/full-title&gt;&lt;/periodical&gt;&lt;pages&gt;e68564&lt;/pages&gt;&lt;volume&gt;8&lt;/volume&gt;&lt;number&gt;7&lt;/number&gt;&lt;dates&gt;&lt;year&gt;2013&lt;/year&gt;&lt;/dates&gt;&lt;publisher&gt;Public Library of Science&lt;/publisher&gt;&lt;urls&gt;&lt;related-urls&gt;&lt;url&gt;&lt;style face="underline" font="default" size="100%"&gt;https://doi.org/10.1371/journal.pone.0068564&lt;/style&gt;&lt;/url&gt;&lt;/related-urls&gt;&lt;/urls&gt;&lt;electronic-resource-num&gt;10.1371/journal.pone.0068564&lt;/electronic-resource-num&gt;&lt;/record&gt;&lt;/Cite&gt;&lt;/EndNote&gt;</w:instrText>
      </w:r>
      <w:r w:rsidR="009C6FD3" w:rsidRPr="00531285">
        <w:rPr>
          <w:rFonts w:cstheme="minorHAnsi"/>
        </w:rPr>
        <w:fldChar w:fldCharType="separate"/>
      </w:r>
      <w:r w:rsidR="00D2303A" w:rsidRPr="00531285">
        <w:rPr>
          <w:rFonts w:cstheme="minorHAnsi"/>
          <w:noProof/>
        </w:rPr>
        <w:t>(Andrello et al. 2013)</w:t>
      </w:r>
      <w:r w:rsidR="009C6FD3" w:rsidRPr="00531285">
        <w:rPr>
          <w:rFonts w:cstheme="minorHAnsi"/>
        </w:rPr>
        <w:fldChar w:fldCharType="end"/>
      </w:r>
      <w:r w:rsidR="00D9440E" w:rsidRPr="00531285">
        <w:rPr>
          <w:rFonts w:cstheme="minorHAnsi"/>
        </w:rPr>
        <w:t>.</w:t>
      </w:r>
      <w:r w:rsidR="005104CC" w:rsidRPr="00531285">
        <w:rPr>
          <w:rFonts w:cstheme="minorHAnsi"/>
        </w:rPr>
        <w:t xml:space="preserve"> These models have provided insight into transport</w:t>
      </w:r>
      <w:r w:rsidR="00E04E1B" w:rsidRPr="00531285">
        <w:rPr>
          <w:rFonts w:cstheme="minorHAnsi"/>
        </w:rPr>
        <w:t xml:space="preserve"> and connectivity</w:t>
      </w:r>
      <w:r w:rsidR="005104CC" w:rsidRPr="00531285">
        <w:rPr>
          <w:rFonts w:cstheme="minorHAnsi"/>
        </w:rPr>
        <w:t xml:space="preserve"> </w:t>
      </w:r>
      <w:r w:rsidR="000E562B" w:rsidRPr="00531285">
        <w:rPr>
          <w:rFonts w:cstheme="minorHAnsi"/>
        </w:rPr>
        <w:t xml:space="preserve">for a variety of organisms </w:t>
      </w:r>
      <w:r w:rsidR="003B674B" w:rsidRPr="00531285">
        <w:rPr>
          <w:rFonts w:cstheme="minorHAnsi"/>
        </w:rPr>
        <w:t>such as</w:t>
      </w:r>
      <w:r w:rsidR="000E562B" w:rsidRPr="00531285">
        <w:rPr>
          <w:rFonts w:cstheme="minorHAnsi"/>
        </w:rPr>
        <w:t xml:space="preserve"> </w:t>
      </w:r>
      <w:r w:rsidR="00CF735C" w:rsidRPr="00531285">
        <w:rPr>
          <w:rFonts w:cstheme="minorHAnsi"/>
        </w:rPr>
        <w:t xml:space="preserve">kelp </w:t>
      </w:r>
      <w:r w:rsidR="00CF735C" w:rsidRPr="00531285">
        <w:rPr>
          <w:rFonts w:cstheme="minorHAnsi"/>
        </w:rPr>
        <w:fldChar w:fldCharType="begin">
          <w:fldData xml:space="preserve">PEVuZE5vdGU+PENpdGU+PEF1dGhvcj5Db2xlbWFuPC9BdXRob3I+PFllYXI+MjAxMTwvWWVhcj48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</w:fldData>
        </w:fldChar>
      </w:r>
      <w:r w:rsidR="00684E77">
        <w:rPr>
          <w:rFonts w:cstheme="minorHAnsi"/>
        </w:rPr>
        <w:instrText xml:space="preserve"> ADDIN EN.CITE </w:instrText>
      </w:r>
      <w:r w:rsidR="00684E77">
        <w:rPr>
          <w:rFonts w:cstheme="minorHAnsi"/>
        </w:rPr>
        <w:fldChar w:fldCharType="begin">
          <w:fldData xml:space="preserve">PEVuZE5vdGU+PENpdGU+PEF1dGhvcj5Db2xlbWFuPC9BdXRob3I+PFllYXI+MjAxMTwvWWVhcj48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</w:fldData>
        </w:fldChar>
      </w:r>
      <w:r w:rsidR="00684E77">
        <w:rPr>
          <w:rFonts w:cstheme="minorHAnsi"/>
        </w:rPr>
        <w:instrText xml:space="preserve"> ADDIN EN.CITE.DATA </w:instrText>
      </w:r>
      <w:r w:rsidR="00684E77">
        <w:rPr>
          <w:rFonts w:cstheme="minorHAnsi"/>
        </w:rPr>
      </w:r>
      <w:r w:rsidR="00684E77">
        <w:rPr>
          <w:rFonts w:cstheme="minorHAnsi"/>
        </w:rPr>
        <w:fldChar w:fldCharType="end"/>
      </w:r>
      <w:r w:rsidR="00CF735C" w:rsidRPr="00531285">
        <w:rPr>
          <w:rFonts w:cstheme="minorHAnsi"/>
        </w:rPr>
      </w:r>
      <w:r w:rsidR="00CF735C" w:rsidRPr="00531285">
        <w:rPr>
          <w:rFonts w:cstheme="minorHAnsi"/>
        </w:rPr>
        <w:fldChar w:fldCharType="separate"/>
      </w:r>
      <w:r w:rsidR="00684E77">
        <w:rPr>
          <w:rFonts w:cstheme="minorHAnsi"/>
          <w:noProof/>
        </w:rPr>
        <w:t>(Coleman et al. 2011; Fraser et al. 2018)</w:t>
      </w:r>
      <w:r w:rsidR="00CF735C" w:rsidRPr="00531285">
        <w:rPr>
          <w:rFonts w:cstheme="minorHAnsi"/>
        </w:rPr>
        <w:fldChar w:fldCharType="end"/>
      </w:r>
      <w:r w:rsidR="00CF735C" w:rsidRPr="00531285">
        <w:rPr>
          <w:rFonts w:cstheme="minorHAnsi"/>
        </w:rPr>
        <w:t>,</w:t>
      </w:r>
      <w:r w:rsidR="000E562B" w:rsidRPr="00531285">
        <w:rPr>
          <w:rFonts w:cstheme="minorHAnsi"/>
        </w:rPr>
        <w:t xml:space="preserve"> </w:t>
      </w:r>
      <w:r w:rsidR="00604E4D" w:rsidRPr="00531285">
        <w:rPr>
          <w:rFonts w:cstheme="minorHAnsi"/>
        </w:rPr>
        <w:t xml:space="preserve">invertebrates </w:t>
      </w:r>
      <w:r w:rsidR="00604E4D" w:rsidRPr="00531285">
        <w:rPr>
          <w:rFonts w:cstheme="minorHAnsi"/>
        </w:rPr>
        <w:fldChar w:fldCharType="begin">
          <w:fldData xml:space="preserve">PEVuZE5vdGU+PENpdGU+PEF1dGhvcj5FdmVyZXR0PC9BdXRob3I+PFllYXI+MjAxNzwvWWVhcj48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</w:fldData>
        </w:fldChar>
      </w:r>
      <w:r w:rsidR="00684E77">
        <w:rPr>
          <w:rFonts w:cstheme="minorHAnsi"/>
        </w:rPr>
        <w:instrText xml:space="preserve"> ADDIN EN.CITE </w:instrText>
      </w:r>
      <w:r w:rsidR="00684E77">
        <w:rPr>
          <w:rFonts w:cstheme="minorHAnsi"/>
        </w:rPr>
        <w:fldChar w:fldCharType="begin">
          <w:fldData xml:space="preserve">PEVuZE5vdGU+PENpdGU+PEF1dGhvcj5FdmVyZXR0PC9BdXRob3I+PFllYXI+MjAxNzwvWWVhcj48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</w:fldData>
        </w:fldChar>
      </w:r>
      <w:r w:rsidR="00684E77">
        <w:rPr>
          <w:rFonts w:cstheme="minorHAnsi"/>
        </w:rPr>
        <w:instrText xml:space="preserve"> ADDIN EN.CITE.DATA </w:instrText>
      </w:r>
      <w:r w:rsidR="00684E77">
        <w:rPr>
          <w:rFonts w:cstheme="minorHAnsi"/>
        </w:rPr>
      </w:r>
      <w:r w:rsidR="00684E77">
        <w:rPr>
          <w:rFonts w:cstheme="minorHAnsi"/>
        </w:rPr>
        <w:fldChar w:fldCharType="end"/>
      </w:r>
      <w:r w:rsidR="00604E4D" w:rsidRPr="00531285">
        <w:rPr>
          <w:rFonts w:cstheme="minorHAnsi"/>
        </w:rPr>
      </w:r>
      <w:r w:rsidR="00604E4D" w:rsidRPr="00531285">
        <w:rPr>
          <w:rFonts w:cstheme="minorHAnsi"/>
        </w:rPr>
        <w:fldChar w:fldCharType="separate"/>
      </w:r>
      <w:r w:rsidR="00684E77">
        <w:rPr>
          <w:rFonts w:cstheme="minorHAnsi"/>
          <w:noProof/>
        </w:rPr>
        <w:t>(Everett et al. 2017; Munroe et al. 2018; Cetina-Heredia et al. 2019)</w:t>
      </w:r>
      <w:r w:rsidR="00604E4D" w:rsidRPr="00531285">
        <w:rPr>
          <w:rFonts w:cstheme="minorHAnsi"/>
        </w:rPr>
        <w:fldChar w:fldCharType="end"/>
      </w:r>
      <w:r w:rsidR="00604E4D" w:rsidRPr="00531285">
        <w:rPr>
          <w:rFonts w:cstheme="minorHAnsi"/>
        </w:rPr>
        <w:t xml:space="preserve"> and </w:t>
      </w:r>
      <w:r w:rsidR="000E562B" w:rsidRPr="00531285">
        <w:rPr>
          <w:rFonts w:cstheme="minorHAnsi"/>
        </w:rPr>
        <w:t xml:space="preserve">fish </w:t>
      </w:r>
      <w:r w:rsidR="00690EF0" w:rsidRPr="00531285">
        <w:rPr>
          <w:rFonts w:cstheme="minorHAnsi"/>
        </w:rPr>
        <w:fldChar w:fldCharType="begin">
          <w:fldData xml:space="preserve">PEVuZE5vdGU+PENpdGU+PEF1dGhvcj5TYW50b3M8L0F1dGhvcj48WWVhcj4yMDE4PC9ZZWFyPjxS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</w:fldData>
        </w:fldChar>
      </w:r>
      <w:r w:rsidR="00684E77">
        <w:rPr>
          <w:rFonts w:cstheme="minorHAnsi"/>
        </w:rPr>
        <w:instrText xml:space="preserve"> ADDIN EN.CITE </w:instrText>
      </w:r>
      <w:r w:rsidR="00684E77">
        <w:rPr>
          <w:rFonts w:cstheme="minorHAnsi"/>
        </w:rPr>
        <w:fldChar w:fldCharType="begin">
          <w:fldData xml:space="preserve">PEVuZE5vdGU+PENpdGU+PEF1dGhvcj5TYW50b3M8L0F1dGhvcj48WWVhcj4yMDE4PC9ZZWFyPjxS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</w:fldData>
        </w:fldChar>
      </w:r>
      <w:r w:rsidR="00684E77">
        <w:rPr>
          <w:rFonts w:cstheme="minorHAnsi"/>
        </w:rPr>
        <w:instrText xml:space="preserve"> ADDIN EN.CITE.DATA </w:instrText>
      </w:r>
      <w:r w:rsidR="00684E77">
        <w:rPr>
          <w:rFonts w:cstheme="minorHAnsi"/>
        </w:rPr>
      </w:r>
      <w:r w:rsidR="00684E77">
        <w:rPr>
          <w:rFonts w:cstheme="minorHAnsi"/>
        </w:rPr>
        <w:fldChar w:fldCharType="end"/>
      </w:r>
      <w:r w:rsidR="00690EF0" w:rsidRPr="00531285">
        <w:rPr>
          <w:rFonts w:cstheme="minorHAnsi"/>
        </w:rPr>
      </w:r>
      <w:r w:rsidR="00690EF0" w:rsidRPr="00531285">
        <w:rPr>
          <w:rFonts w:cstheme="minorHAnsi"/>
        </w:rPr>
        <w:fldChar w:fldCharType="separate"/>
      </w:r>
      <w:r w:rsidR="00684E77">
        <w:rPr>
          <w:rFonts w:cstheme="minorHAnsi"/>
          <w:noProof/>
        </w:rPr>
        <w:t>(Paris et al. 2005; Santos et al. 2018)</w:t>
      </w:r>
      <w:r w:rsidR="00690EF0" w:rsidRPr="00531285">
        <w:rPr>
          <w:rFonts w:cstheme="minorHAnsi"/>
        </w:rPr>
        <w:fldChar w:fldCharType="end"/>
      </w:r>
      <w:r w:rsidR="00D9440E" w:rsidRPr="00531285">
        <w:rPr>
          <w:rFonts w:cstheme="minorHAnsi"/>
        </w:rPr>
        <w:t xml:space="preserve"> at both small and large scales </w:t>
      </w:r>
      <w:r w:rsidR="00D9440E" w:rsidRPr="00531285">
        <w:rPr>
          <w:rFonts w:cstheme="minorHAnsi"/>
        </w:rPr>
        <w:fldChar w:fldCharType="begin">
          <w:fldData xml:space="preserve">PEVuZE5vdGU+PENpdGU+PEF1dGhvcj5TY2h1bnRlcjwvQXV0aG9yPjxZZWFyPjIwMTk8L1llYXI+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</w:fldData>
        </w:fldChar>
      </w:r>
      <w:r w:rsidR="00684E77">
        <w:rPr>
          <w:rFonts w:cstheme="minorHAnsi"/>
        </w:rPr>
        <w:instrText xml:space="preserve"> ADDIN EN.CITE </w:instrText>
      </w:r>
      <w:r w:rsidR="00684E77">
        <w:rPr>
          <w:rFonts w:cstheme="minorHAnsi"/>
        </w:rPr>
        <w:fldChar w:fldCharType="begin">
          <w:fldData xml:space="preserve">PEVuZE5vdGU+PENpdGU+PEF1dGhvcj5TY2h1bnRlcjwvQXV0aG9yPjxZZWFyPjIwMTk8L1llYXI+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</w:fldData>
        </w:fldChar>
      </w:r>
      <w:r w:rsidR="00684E77">
        <w:rPr>
          <w:rFonts w:cstheme="minorHAnsi"/>
        </w:rPr>
        <w:instrText xml:space="preserve"> ADDIN EN.CITE.DATA </w:instrText>
      </w:r>
      <w:r w:rsidR="00684E77">
        <w:rPr>
          <w:rFonts w:cstheme="minorHAnsi"/>
        </w:rPr>
      </w:r>
      <w:r w:rsidR="00684E77">
        <w:rPr>
          <w:rFonts w:cstheme="minorHAnsi"/>
        </w:rPr>
        <w:fldChar w:fldCharType="end"/>
      </w:r>
      <w:r w:rsidR="00D9440E" w:rsidRPr="00531285">
        <w:rPr>
          <w:rFonts w:cstheme="minorHAnsi"/>
        </w:rPr>
      </w:r>
      <w:r w:rsidR="00D9440E" w:rsidRPr="00531285">
        <w:rPr>
          <w:rFonts w:cstheme="minorHAnsi"/>
        </w:rPr>
        <w:fldChar w:fldCharType="separate"/>
      </w:r>
      <w:r w:rsidR="00684E77">
        <w:rPr>
          <w:rFonts w:cstheme="minorHAnsi"/>
          <w:noProof/>
        </w:rPr>
        <w:t>(Roughan et al. 2011; Hellweger et al. 2014; Schunter et al. 2019)</w:t>
      </w:r>
      <w:r w:rsidR="00D9440E" w:rsidRPr="00531285">
        <w:rPr>
          <w:rFonts w:cstheme="minorHAnsi"/>
        </w:rPr>
        <w:fldChar w:fldCharType="end"/>
      </w:r>
      <w:r w:rsidR="005B2F34" w:rsidRPr="00531285">
        <w:rPr>
          <w:rFonts w:cstheme="minorHAnsi"/>
        </w:rPr>
        <w:t xml:space="preserve"> as well as </w:t>
      </w:r>
      <w:r w:rsidR="00B0255B">
        <w:rPr>
          <w:rFonts w:cstheme="minorHAnsi"/>
        </w:rPr>
        <w:t xml:space="preserve">insights into </w:t>
      </w:r>
      <w:r w:rsidR="005B2F34" w:rsidRPr="00531285">
        <w:rPr>
          <w:rFonts w:cstheme="minorHAnsi"/>
        </w:rPr>
        <w:t xml:space="preserve">the impacts of projected climate driven changes to boundary current circulation and hence dispersal </w:t>
      </w:r>
      <w:r w:rsidR="005B2F34" w:rsidRPr="00531285">
        <w:rPr>
          <w:rFonts w:cstheme="minorHAnsi"/>
        </w:rPr>
        <w:fldChar w:fldCharType="begin">
          <w:fldData xml:space="preserve">PEVuZE5vdGU+PENpdGU+PEF1dGhvcj5DZXRpbmEtSGVyZWRpYTwvQXV0aG9yPjxZZWFyPjIwMTQ8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</w:fldData>
        </w:fldChar>
      </w:r>
      <w:r w:rsidR="00684E77">
        <w:rPr>
          <w:rFonts w:cstheme="minorHAnsi"/>
        </w:rPr>
        <w:instrText xml:space="preserve"> ADDIN EN.CITE </w:instrText>
      </w:r>
      <w:r w:rsidR="00684E77">
        <w:rPr>
          <w:rFonts w:cstheme="minorHAnsi"/>
        </w:rPr>
        <w:fldChar w:fldCharType="begin">
          <w:fldData xml:space="preserve">PEVuZE5vdGU+PENpdGU+PEF1dGhvcj5DZXRpbmEtSGVyZWRpYTwvQXV0aG9yPjxZZWFyPjIwMTQ8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</w:fldData>
        </w:fldChar>
      </w:r>
      <w:r w:rsidR="00684E77">
        <w:rPr>
          <w:rFonts w:cstheme="minorHAnsi"/>
        </w:rPr>
        <w:instrText xml:space="preserve"> ADDIN EN.CITE.DATA </w:instrText>
      </w:r>
      <w:r w:rsidR="00684E77">
        <w:rPr>
          <w:rFonts w:cstheme="minorHAnsi"/>
        </w:rPr>
      </w:r>
      <w:r w:rsidR="00684E77">
        <w:rPr>
          <w:rFonts w:cstheme="minorHAnsi"/>
        </w:rPr>
        <w:fldChar w:fldCharType="end"/>
      </w:r>
      <w:r w:rsidR="005B2F34" w:rsidRPr="00531285">
        <w:rPr>
          <w:rFonts w:cstheme="minorHAnsi"/>
        </w:rPr>
      </w:r>
      <w:r w:rsidR="005B2F34" w:rsidRPr="00531285">
        <w:rPr>
          <w:rFonts w:cstheme="minorHAnsi"/>
        </w:rPr>
        <w:fldChar w:fldCharType="separate"/>
      </w:r>
      <w:r w:rsidR="00684E77">
        <w:rPr>
          <w:rFonts w:cstheme="minorHAnsi"/>
          <w:noProof/>
        </w:rPr>
        <w:t>(Coleman et al. 2013; Cetina-Heredia et al. 2014)</w:t>
      </w:r>
      <w:r w:rsidR="005B2F34" w:rsidRPr="00531285">
        <w:rPr>
          <w:rFonts w:cstheme="minorHAnsi"/>
        </w:rPr>
        <w:fldChar w:fldCharType="end"/>
      </w:r>
      <w:r w:rsidR="005B2F34" w:rsidRPr="00531285">
        <w:rPr>
          <w:rFonts w:cstheme="minorHAnsi"/>
        </w:rPr>
        <w:t>.</w:t>
      </w:r>
    </w:p>
    <w:p w14:paraId="4A6293EC" w14:textId="3499E4B6" w:rsidR="0037232A" w:rsidRPr="00531285" w:rsidRDefault="005513D7" w:rsidP="005D7501">
      <w:pPr>
        <w:spacing w:line="360" w:lineRule="auto"/>
        <w:ind w:firstLine="720"/>
        <w:rPr>
          <w:rFonts w:cstheme="minorHAnsi"/>
        </w:rPr>
      </w:pPr>
      <w:r w:rsidRPr="00531285">
        <w:rPr>
          <w:rFonts w:cstheme="minorHAnsi"/>
        </w:rPr>
        <w:t>Western boundary currents (WBCs) are swift, narrow oceanic currents found in all major oceanic gyres</w:t>
      </w:r>
      <w:r w:rsidR="00407B83" w:rsidRPr="00531285">
        <w:rPr>
          <w:rFonts w:cstheme="minorHAnsi"/>
        </w:rPr>
        <w:t xml:space="preserve"> </w:t>
      </w:r>
      <w:r w:rsidR="00407B83" w:rsidRPr="00531285">
        <w:rPr>
          <w:rFonts w:cstheme="minorHAnsi"/>
        </w:rPr>
        <w:fldChar w:fldCharType="begin"/>
      </w:r>
      <w:r w:rsidR="00407B83" w:rsidRPr="00531285">
        <w:rPr>
          <w:rFonts w:cstheme="minorHAnsi"/>
        </w:rPr>
        <w:instrText xml:space="preserve"> ADDIN EN.CITE &lt;EndNote&gt;&lt;Cite&gt;&lt;Author&gt;Hu&lt;/Author&gt;&lt;Year&gt;2015&lt;/Year&gt;&lt;RecNum&gt;517&lt;/RecNum&gt;&lt;DisplayText&gt;(Hu et al. 2015)&lt;/DisplayText&gt;&lt;record&gt;&lt;rec-number&gt;517&lt;/rec-number&gt;&lt;foreign-keys&gt;&lt;key app="EN" db-id="tpvtxxttc2dzapezfe4xfz5nxr9at0sv9zrz" timestamp="1565826365"&gt;517&lt;/key&gt;&lt;/foreign-keys&gt;&lt;ref-type name="Journal Article"&gt;17&lt;/ref-type&gt;&lt;contributors&gt;&lt;authors&gt;&lt;author&gt;Hu, Dunxin&lt;/author&gt;&lt;author&gt;Wu, Lixin&lt;/author&gt;&lt;author&gt;Cai, Wenju&lt;/author&gt;&lt;author&gt;Gupta, Alex Sen&lt;/author&gt;&lt;author&gt;Ganachaud, Alexandre&lt;/author&gt;&lt;author&gt;Qiu, Bo&lt;/author&gt;&lt;author&gt;Gordon, Arnold L.&lt;/author&gt;&lt;author&gt;Lin, Xiaopei&lt;/author&gt;&lt;author&gt;Chen, Zhaohui&lt;/author&gt;&lt;author&gt;Hu, Shijian&lt;/author&gt;&lt;author&gt;Wang, Guojian&lt;/author&gt;&lt;author&gt;Wang, Qingye&lt;/author&gt;&lt;author&gt;Sprintall, Janet&lt;/author&gt;&lt;author&gt;Qu, Tangdong&lt;/author&gt;&lt;author&gt;Kashino, Yuji&lt;/author&gt;&lt;author&gt;Wang, Fan&lt;/author&gt;&lt;author&gt;Kessler, William S.&lt;/author&gt;&lt;/authors&gt;&lt;/contributors&gt;&lt;titles&gt;&lt;title&gt;Pacific western boundary currents and their roles in climate&lt;/title&gt;&lt;secondary-title&gt;Nature&lt;/secondary-title&gt;&lt;/titles&gt;&lt;periodical&gt;&lt;full-title&gt;Nature&lt;/full-title&gt;&lt;abbr-1&gt;Nature&lt;/abbr-1&gt;&lt;abbr-2&gt;Nature&lt;/abbr-2&gt;&lt;/periodical&gt;&lt;pages&gt;299&lt;/pages&gt;&lt;volume&gt;522&lt;/volume&gt;&lt;dates&gt;&lt;year&gt;2015&lt;/year&gt;&lt;pub-dates&gt;&lt;date&gt;06/17/online&lt;/date&gt;&lt;/pub-dates&gt;&lt;/dates&gt;&lt;publisher&gt;Nature Publishing Group, a division of Macmillan Publishers Limited. All Rights Reserved.&lt;/publisher&gt;&lt;work-type&gt;Review Article&lt;/work-type&gt;&lt;urls&gt;&lt;related-urls&gt;&lt;url&gt;https://doi.org/10.1038/nature14504&lt;/url&gt;&lt;/related-urls&gt;&lt;/urls&gt;&lt;electronic-resource-num&gt;10.1038/nature14504&lt;/electronic-resource-num&gt;&lt;/record&gt;&lt;/Cite&gt;&lt;/EndNote&gt;</w:instrText>
      </w:r>
      <w:r w:rsidR="00407B83" w:rsidRPr="00531285">
        <w:rPr>
          <w:rFonts w:cstheme="minorHAnsi"/>
        </w:rPr>
        <w:fldChar w:fldCharType="separate"/>
      </w:r>
      <w:r w:rsidR="00407B83" w:rsidRPr="00531285">
        <w:rPr>
          <w:rFonts w:cstheme="minorHAnsi"/>
          <w:noProof/>
        </w:rPr>
        <w:t>(Hu et al. 2015)</w:t>
      </w:r>
      <w:r w:rsidR="00407B83" w:rsidRPr="00531285">
        <w:rPr>
          <w:rFonts w:cstheme="minorHAnsi"/>
        </w:rPr>
        <w:fldChar w:fldCharType="end"/>
      </w:r>
      <w:r w:rsidRPr="00531285">
        <w:rPr>
          <w:rFonts w:cstheme="minorHAnsi"/>
        </w:rPr>
        <w:t>. These currents typically flow from the equator towards the poles and transport large amounts of warm water into more temperate regions</w:t>
      </w:r>
      <w:r w:rsidR="009D5072" w:rsidRPr="00531285">
        <w:rPr>
          <w:rFonts w:cstheme="minorHAnsi"/>
        </w:rPr>
        <w:t>,</w:t>
      </w:r>
      <w:r w:rsidR="00D82FDE" w:rsidRPr="00531285">
        <w:rPr>
          <w:rFonts w:cstheme="minorHAnsi"/>
        </w:rPr>
        <w:t xml:space="preserve"> simultaneously transporting larvae and other planktonic organisms into more temperature regions</w:t>
      </w:r>
      <w:r w:rsidR="00407B83" w:rsidRPr="00531285">
        <w:rPr>
          <w:rFonts w:cstheme="minorHAnsi"/>
        </w:rPr>
        <w:t xml:space="preserve"> </w:t>
      </w:r>
      <w:r w:rsidR="00407B83" w:rsidRPr="00531285">
        <w:rPr>
          <w:rFonts w:cstheme="minorHAnsi"/>
        </w:rPr>
        <w:fldChar w:fldCharType="begin">
          <w:fldData xml:space="preserve">PEVuZE5vdGU+PENpdGU+PEF1dGhvcj5Db2xlbWFuPC9BdXRob3I+PFllYXI+MjAxMzwvWWVhcj48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</w:fldData>
        </w:fldChar>
      </w:r>
      <w:r w:rsidR="00684E77">
        <w:rPr>
          <w:rFonts w:cstheme="minorHAnsi"/>
        </w:rPr>
        <w:instrText xml:space="preserve"> ADDIN EN.CITE </w:instrText>
      </w:r>
      <w:r w:rsidR="00684E77">
        <w:rPr>
          <w:rFonts w:cstheme="minorHAnsi"/>
        </w:rPr>
        <w:fldChar w:fldCharType="begin">
          <w:fldData xml:space="preserve">PEVuZE5vdGU+PENpdGU+PEF1dGhvcj5Db2xlbWFuPC9BdXRob3I+PFllYXI+MjAxMzwvWWVhcj48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</w:fldData>
        </w:fldChar>
      </w:r>
      <w:r w:rsidR="00684E77">
        <w:rPr>
          <w:rFonts w:cstheme="minorHAnsi"/>
        </w:rPr>
        <w:instrText xml:space="preserve"> ADDIN EN.CITE.DATA </w:instrText>
      </w:r>
      <w:r w:rsidR="00684E77">
        <w:rPr>
          <w:rFonts w:cstheme="minorHAnsi"/>
        </w:rPr>
      </w:r>
      <w:r w:rsidR="00684E77">
        <w:rPr>
          <w:rFonts w:cstheme="minorHAnsi"/>
        </w:rPr>
        <w:fldChar w:fldCharType="end"/>
      </w:r>
      <w:r w:rsidR="00407B83" w:rsidRPr="00531285">
        <w:rPr>
          <w:rFonts w:cstheme="minorHAnsi"/>
        </w:rPr>
      </w:r>
      <w:r w:rsidR="00407B83" w:rsidRPr="00531285">
        <w:rPr>
          <w:rFonts w:cstheme="minorHAnsi"/>
        </w:rPr>
        <w:fldChar w:fldCharType="separate"/>
      </w:r>
      <w:r w:rsidR="00684E77">
        <w:rPr>
          <w:rFonts w:cstheme="minorHAnsi"/>
          <w:noProof/>
        </w:rPr>
        <w:t>(Roughan et al. 2011; Coleman et al. 2013)</w:t>
      </w:r>
      <w:r w:rsidR="00407B83" w:rsidRPr="00531285">
        <w:rPr>
          <w:rFonts w:cstheme="minorHAnsi"/>
        </w:rPr>
        <w:fldChar w:fldCharType="end"/>
      </w:r>
      <w:r w:rsidR="00D82FDE" w:rsidRPr="00531285">
        <w:rPr>
          <w:rFonts w:cstheme="minorHAnsi"/>
        </w:rPr>
        <w:t>.</w:t>
      </w:r>
      <w:r w:rsidR="0037232A" w:rsidRPr="00531285">
        <w:rPr>
          <w:rFonts w:cstheme="minorHAnsi"/>
        </w:rPr>
        <w:t xml:space="preserve"> The East Australian Current (EAC) is a </w:t>
      </w:r>
      <w:r w:rsidR="002F6C69" w:rsidRPr="00531285">
        <w:rPr>
          <w:rFonts w:cstheme="minorHAnsi"/>
        </w:rPr>
        <w:t>WBC</w:t>
      </w:r>
      <w:r w:rsidR="0037232A" w:rsidRPr="00531285">
        <w:rPr>
          <w:rFonts w:cstheme="minorHAnsi"/>
        </w:rPr>
        <w:t xml:space="preserve"> which flows poleward along eastern Australia. It has </w:t>
      </w:r>
      <w:r w:rsidR="00201C48" w:rsidRPr="00531285">
        <w:rPr>
          <w:rFonts w:cstheme="minorHAnsi"/>
        </w:rPr>
        <w:t>relatively</w:t>
      </w:r>
      <w:r w:rsidR="0037232A" w:rsidRPr="00531285">
        <w:rPr>
          <w:rFonts w:cstheme="minorHAnsi"/>
        </w:rPr>
        <w:t xml:space="preserve"> weak mean flow compared to other subtropical gyres but is </w:t>
      </w:r>
      <w:ins w:id="4" w:author="Jason Everett" w:date="2019-09-23T09:49:00Z">
        <w:r w:rsidR="00C64458">
          <w:rPr>
            <w:rFonts w:cstheme="minorHAnsi"/>
            <w:noProof/>
          </w:rPr>
          <w:lastRenderedPageBreak/>
          <mc:AlternateContent>
            <mc:Choice Requires="wpi">
              <w:drawing>
                <wp:anchor distT="0" distB="0" distL="114300" distR="114300" simplePos="0" relativeHeight="251699200" behindDoc="0" locked="0" layoutInCell="1" allowOverlap="1" wp14:anchorId="0F9D6F77" wp14:editId="4738F370">
                  <wp:simplePos x="0" y="0"/>
                  <wp:positionH relativeFrom="column">
                    <wp:posOffset>-755650</wp:posOffset>
                  </wp:positionH>
                  <wp:positionV relativeFrom="paragraph">
                    <wp:posOffset>-5353685</wp:posOffset>
                  </wp:positionV>
                  <wp:extent cx="291465" cy="553085"/>
                  <wp:effectExtent l="38100" t="38100" r="13335" b="43815"/>
                  <wp:wrapNone/>
                  <wp:docPr id="57" name="Ink 57"/>
                  <wp:cNvGraphicFramePr/>
                  <a:graphic xmlns:a="http://schemas.openxmlformats.org/drawingml/2006/main">
                    <a:graphicData uri="http://schemas.microsoft.com/office/word/2010/wordprocessingInk">
                      <w14:contentPart bwMode="auto" r:id="rId11">
                        <w14:nvContentPartPr>
                          <w14:cNvContentPartPr/>
                        </w14:nvContentPartPr>
                        <w14:xfrm>
                          <a:off x="0" y="0"/>
                          <a:ext cx="291465" cy="553085"/>
                        </w14:xfrm>
                      </w14:contentPart>
                    </a:graphicData>
                  </a:graphic>
                </wp:anchor>
              </w:drawing>
            </mc:Choice>
            <mc:Fallback>
              <w:pict>
                <v:shape w14:anchorId="377C428A" id="Ink 57" o:spid="_x0000_s1026" type="#_x0000_t75" style="position:absolute;margin-left:-60.1pt;margin-top:-422.15pt;width:24.15pt;height:44.75pt;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">
                  <v:imagedata r:id="rId12" o:title=""/>
                </v:shape>
              </w:pict>
            </mc:Fallback>
          </mc:AlternateContent>
        </w:r>
      </w:ins>
      <w:ins w:id="5" w:author="Jason Everett" w:date="2019-09-23T09:38:00Z">
        <w:r w:rsidR="00653A4B">
          <w:rPr>
            <w:rFonts w:cstheme="minorHAnsi"/>
            <w:noProof/>
          </w:rPr>
          <mc:AlternateContent>
            <mc:Choice Requires="wpi">
              <w:drawing>
                <wp:anchor distT="0" distB="0" distL="114300" distR="114300" simplePos="0" relativeHeight="251669504" behindDoc="0" locked="0" layoutInCell="1" allowOverlap="1" wp14:anchorId="0672C294" wp14:editId="61D86CD9">
                  <wp:simplePos x="0" y="0"/>
                  <wp:positionH relativeFrom="column">
                    <wp:posOffset>-763270</wp:posOffset>
                  </wp:positionH>
                  <wp:positionV relativeFrom="paragraph">
                    <wp:posOffset>-5371465</wp:posOffset>
                  </wp:positionV>
                  <wp:extent cx="350420" cy="795655"/>
                  <wp:effectExtent l="38100" t="38100" r="31115" b="42545"/>
                  <wp:wrapNone/>
                  <wp:docPr id="27" name="Ink 27"/>
                  <wp:cNvGraphicFramePr/>
                  <a:graphic xmlns:a="http://schemas.openxmlformats.org/drawingml/2006/main">
                    <a:graphicData uri="http://schemas.microsoft.com/office/word/2010/wordprocessingInk">
                      <w14:contentPart bwMode="auto" r:id="rId13">
                        <w14:nvContentPartPr>
                          <w14:cNvContentPartPr/>
                        </w14:nvContentPartPr>
                        <w14:xfrm>
                          <a:off x="0" y="0"/>
                          <a:ext cx="350420" cy="795655"/>
                        </w14:xfrm>
                      </w14:contentPart>
                    </a:graphicData>
                  </a:graphic>
                </wp:anchor>
              </w:drawing>
            </mc:Choice>
            <mc:Fallback>
              <w:pict>
                <v:shape w14:anchorId="34B6420F" id="Ink 27" o:spid="_x0000_s1026" type="#_x0000_t75" style="position:absolute;margin-left:-60.7pt;margin-top:-423.55pt;width:28.85pt;height:63.85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">
                  <v:imagedata r:id="rId14" o:title=""/>
                </v:shape>
              </w:pict>
            </mc:Fallback>
          </mc:AlternateContent>
        </w:r>
      </w:ins>
      <w:r w:rsidR="0037232A" w:rsidRPr="00531285">
        <w:rPr>
          <w:rFonts w:cstheme="minorHAnsi"/>
        </w:rPr>
        <w:t>characterised by high eddy variability. The EAC flows strongly along the coast (EAC Jet) until 31 – 33° S where it separates from the coast, turning eastward</w:t>
      </w:r>
      <w:r w:rsidR="00FA4678" w:rsidRPr="00531285">
        <w:rPr>
          <w:rFonts w:cstheme="minorHAnsi"/>
        </w:rPr>
        <w:t xml:space="preserve"> </w:t>
      </w:r>
      <w:r w:rsidR="00FA4678" w:rsidRPr="00531285">
        <w:rPr>
          <w:rFonts w:cstheme="minorHAnsi"/>
        </w:rPr>
        <w:fldChar w:fldCharType="begin"/>
      </w:r>
      <w:r w:rsidR="00FA4678" w:rsidRPr="00531285">
        <w:rPr>
          <w:rFonts w:cstheme="minorHAnsi"/>
        </w:rPr>
        <w:instrText xml:space="preserve"> ADDIN EN.CITE &lt;EndNote&gt;&lt;Cite&gt;&lt;Author&gt;Cetina-Heredia&lt;/Author&gt;&lt;Year&gt;2014&lt;/Year&gt;&lt;RecNum&gt;128&lt;/RecNum&gt;&lt;DisplayText&gt;(Cetina-Heredia et al. 2014)&lt;/DisplayText&gt;&lt;record&gt;&lt;rec-number&gt;128&lt;/rec-number&gt;&lt;foreign-keys&gt;&lt;key app="EN" db-id="tpvtxxttc2dzapezfe4xfz5nxr9at0sv9zrz" timestamp="1476166427"&gt;128&lt;/key&gt;&lt;/foreign-keys&gt;&lt;ref-type name="Journal Article"&gt;17&lt;/ref-type&gt;&lt;contributors&gt;&lt;authors&gt;&lt;author&gt;Cetina-Heredia, P.&lt;/author&gt;&lt;author&gt;Roughan, M.&lt;/author&gt;&lt;author&gt;van Sebille, E.&lt;/author&gt;&lt;author&gt;Coleman, M. A.&lt;/author&gt;&lt;/authors&gt;&lt;/contributors&gt;&lt;titles&gt;&lt;title&gt;Long-term trends in the East Australian Current separation latitude and eddy driven transport&lt;/title&gt;&lt;secondary-title&gt;Journal of Geophysical Research. C. Oceans&lt;/secondary-title&gt;&lt;/titles&gt;&lt;periodical&gt;&lt;full-title&gt;Journal of Geophysical Research. C. Oceans&lt;/full-title&gt;&lt;abbr-1&gt;J. Geophys. Res. (C Oceans)&lt;/abbr-1&gt;&lt;abbr-2&gt;J Geophys Res (C Oceans)&lt;/abbr-2&gt;&lt;/periodical&gt;&lt;pages&gt;4351-4366&lt;/pages&gt;&lt;volume&gt;119&lt;/volume&gt;&lt;number&gt;7&lt;/number&gt;&lt;keywords&gt;&lt;keyword&gt;EAC transport&lt;/keyword&gt;&lt;keyword&gt;EAC separation&lt;/keyword&gt;&lt;keyword&gt;Eddies&lt;/keyword&gt;&lt;keyword&gt;Western Boundary Current&lt;/keyword&gt;&lt;keyword&gt;4513 Decadal ocean variability&lt;/keyword&gt;&lt;keyword&gt;4520 Eddies and mesoscale processes&lt;/keyword&gt;&lt;keyword&gt;4576 Western boundary currents&lt;/keyword&gt;&lt;keyword&gt;4215 Climate and interannual variability&lt;/keyword&gt;&lt;keyword&gt;1630 Impacts of global change&lt;/keyword&gt;&lt;/keywords&gt;&lt;dates&gt;&lt;year&gt;2014&lt;/year&gt;&lt;/dates&gt;&lt;isbn&gt;2169-9291&lt;/isbn&gt;&lt;urls&gt;&lt;related-urls&gt;&lt;url&gt;http://dx.doi.org/10.1002/2014JC010071&lt;/url&gt;&lt;/related-urls&gt;&lt;/urls&gt;&lt;electronic-resource-num&gt;10.1002/2014JC010071&lt;/electronic-resource-num&gt;&lt;/record&gt;&lt;/Cite&gt;&lt;/EndNote&gt;</w:instrText>
      </w:r>
      <w:r w:rsidR="00FA4678" w:rsidRPr="00531285">
        <w:rPr>
          <w:rFonts w:cstheme="minorHAnsi"/>
        </w:rPr>
        <w:fldChar w:fldCharType="separate"/>
      </w:r>
      <w:r w:rsidR="00FA4678" w:rsidRPr="00531285">
        <w:rPr>
          <w:rFonts w:cstheme="minorHAnsi"/>
          <w:noProof/>
        </w:rPr>
        <w:t>(Cetina-Heredia et al. 2014)</w:t>
      </w:r>
      <w:r w:rsidR="00FA4678" w:rsidRPr="00531285">
        <w:rPr>
          <w:rFonts w:cstheme="minorHAnsi"/>
        </w:rPr>
        <w:fldChar w:fldCharType="end"/>
      </w:r>
      <w:r w:rsidR="0037232A" w:rsidRPr="00531285">
        <w:rPr>
          <w:rFonts w:cstheme="minorHAnsi"/>
        </w:rPr>
        <w:t xml:space="preserve">. Following the separation, there is a complex field of eddies which flow both east (EAC eastern extension) and south </w:t>
      </w:r>
      <w:r w:rsidR="00FA4678" w:rsidRPr="00531285">
        <w:rPr>
          <w:rFonts w:cstheme="minorHAnsi"/>
        </w:rPr>
        <w:fldChar w:fldCharType="begin"/>
      </w:r>
      <w:r w:rsidR="00FA4678" w:rsidRPr="00531285">
        <w:rPr>
          <w:rFonts w:cstheme="minorHAnsi"/>
        </w:rPr>
        <w:instrText xml:space="preserve"> ADDIN EN.CITE &lt;EndNote&gt;&lt;Cite&gt;&lt;Author&gt;Oke&lt;/Author&gt;&lt;Year&gt;2019&lt;/Year&gt;&lt;RecNum&gt;519&lt;/RecNum&gt;&lt;Prefix&gt;EAC southern extension`; &lt;/Prefix&gt;&lt;DisplayText&gt;(EAC southern extension; Oke et al. 2019)&lt;/DisplayText&gt;&lt;record&gt;&lt;rec-number&gt;519&lt;/rec-number&gt;&lt;foreign-keys&gt;&lt;key app="EN" db-id="tpvtxxttc2dzapezfe4xfz5nxr9at0sv9zrz" timestamp="1565828774"&gt;519&lt;/key&gt;&lt;/foreign-keys&gt;&lt;ref-type name="Journal Article"&gt;17&lt;/ref-type&gt;&lt;contributors&gt;&lt;authors&gt;&lt;author&gt;Oke, Peter R.&lt;/author&gt;&lt;author&gt;Roughan, Moninya&lt;/author&gt;&lt;author&gt;Cetina-Heredia, Paulina&lt;/author&gt;&lt;author&gt;Pilo, Gabriela S.&lt;/author&gt;&lt;author&gt;Ridgway, Kenneth R.&lt;/author&gt;&lt;author&gt;Rykova, Tatiana&lt;/author&gt;&lt;author&gt;Archer, Matthew R.&lt;/author&gt;&lt;author&gt;Coleman, Richard C.&lt;/author&gt;&lt;author&gt;Kerry, Colette G.&lt;/author&gt;&lt;author&gt;Rocha, Carlos&lt;/author&gt;&lt;author&gt;Schaeffer, Amandine&lt;/author&gt;&lt;author&gt;Vitarelli, Eduardo&lt;/author&gt;&lt;/authors&gt;&lt;/contributors&gt;&lt;titles&gt;&lt;title&gt;Revisiting the circulation of the East Australian Current: Its path, separation, and eddy field&lt;/title&gt;&lt;secondary-title&gt;Progress in Oceanography&lt;/secondary-title&gt;&lt;/titles&gt;&lt;periodical&gt;&lt;full-title&gt;Progress in Oceanography&lt;/full-title&gt;&lt;abbr-1&gt;Prog. Oceanogr.&lt;/abbr-1&gt;&lt;abbr-2&gt;Prog Oceanogr&lt;/abbr-2&gt;&lt;/periodical&gt;&lt;pages&gt;102139&lt;/pages&gt;&lt;volume&gt;176&lt;/volume&gt;&lt;keywords&gt;&lt;keyword&gt;East Australian Current&lt;/keyword&gt;&lt;keyword&gt;Ocean circulation&lt;/keyword&gt;&lt;keyword&gt;Ocean eddies&lt;/keyword&gt;&lt;keyword&gt;Western boundary currents&lt;/keyword&gt;&lt;/keywords&gt;&lt;dates&gt;&lt;year&gt;2019&lt;/year&gt;&lt;pub-dates&gt;&lt;date&gt;2019/09/01/&lt;/date&gt;&lt;/pub-dates&gt;&lt;/dates&gt;&lt;isbn&gt;0079-6611&lt;/isbn&gt;&lt;urls&gt;&lt;related-urls&gt;&lt;url&gt;http://www.sciencedirect.com/science/article/pii/S0079661118301745&lt;/url&gt;&lt;/related-urls&gt;&lt;/urls&gt;&lt;electronic-resource-num&gt;https://doi.org/10.1016/j.pocean.2019.102139&lt;/electronic-resource-num&gt;&lt;/record&gt;&lt;/Cite&gt;&lt;/EndNote&gt;</w:instrText>
      </w:r>
      <w:r w:rsidR="00FA4678" w:rsidRPr="00531285">
        <w:rPr>
          <w:rFonts w:cstheme="minorHAnsi"/>
        </w:rPr>
        <w:fldChar w:fldCharType="separate"/>
      </w:r>
      <w:r w:rsidR="00FA4678" w:rsidRPr="00531285">
        <w:rPr>
          <w:rFonts w:cstheme="minorHAnsi"/>
          <w:noProof/>
        </w:rPr>
        <w:t>(EAC southern extension; Oke et al. 2019)</w:t>
      </w:r>
      <w:r w:rsidR="00FA4678" w:rsidRPr="00531285">
        <w:rPr>
          <w:rFonts w:cstheme="minorHAnsi"/>
        </w:rPr>
        <w:fldChar w:fldCharType="end"/>
      </w:r>
      <w:r w:rsidR="0037232A" w:rsidRPr="00531285">
        <w:rPr>
          <w:rFonts w:cstheme="minorHAnsi"/>
        </w:rPr>
        <w:t>.</w:t>
      </w:r>
      <w:r w:rsidR="00201C48" w:rsidRPr="00531285">
        <w:rPr>
          <w:rFonts w:cstheme="minorHAnsi"/>
        </w:rPr>
        <w:t xml:space="preserve"> The EAC and associated extensions are a major driver of connectivity for marine organisms in eastern Australia. </w:t>
      </w:r>
      <w:r w:rsidR="00FA4678" w:rsidRPr="00531285">
        <w:rPr>
          <w:rFonts w:cstheme="minorHAnsi"/>
        </w:rPr>
        <w:t xml:space="preserve">It has previously been shown that larval dispersal in this region is </w:t>
      </w:r>
      <w:r w:rsidR="005D7501" w:rsidRPr="00531285">
        <w:rPr>
          <w:rFonts w:cstheme="minorHAnsi"/>
        </w:rPr>
        <w:t>heavily influenced by</w:t>
      </w:r>
      <w:r w:rsidR="00FA4678" w:rsidRPr="00531285">
        <w:rPr>
          <w:rFonts w:cstheme="minorHAnsi"/>
        </w:rPr>
        <w:t xml:space="preserve"> mesoscale oceanography </w:t>
      </w:r>
      <w:r w:rsidR="00FA4678" w:rsidRPr="00531285">
        <w:rPr>
          <w:rFonts w:cstheme="minorHAnsi"/>
        </w:rPr>
        <w:fldChar w:fldCharType="begin">
          <w:fldData xml:space="preserve">PEVuZE5vdGU+PENpdGU+PEF1dGhvcj5FdmVyZXR0PC9BdXRob3I+PFllYXI+MjAxNzwvWWVhcj48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</w:fldData>
        </w:fldChar>
      </w:r>
      <w:r w:rsidR="00684E77">
        <w:rPr>
          <w:rFonts w:cstheme="minorHAnsi"/>
        </w:rPr>
        <w:instrText xml:space="preserve"> ADDIN EN.CITE </w:instrText>
      </w:r>
      <w:r w:rsidR="00684E77">
        <w:rPr>
          <w:rFonts w:cstheme="minorHAnsi"/>
        </w:rPr>
        <w:fldChar w:fldCharType="begin">
          <w:fldData xml:space="preserve">PEVuZE5vdGU+PENpdGU+PEF1dGhvcj5FdmVyZXR0PC9BdXRob3I+PFllYXI+MjAxNzwvWWVhcj48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</w:fldData>
        </w:fldChar>
      </w:r>
      <w:r w:rsidR="00684E77">
        <w:rPr>
          <w:rFonts w:cstheme="minorHAnsi"/>
        </w:rPr>
        <w:instrText xml:space="preserve"> ADDIN EN.CITE.DATA </w:instrText>
      </w:r>
      <w:r w:rsidR="00684E77">
        <w:rPr>
          <w:rFonts w:cstheme="minorHAnsi"/>
        </w:rPr>
      </w:r>
      <w:r w:rsidR="00684E77">
        <w:rPr>
          <w:rFonts w:cstheme="minorHAnsi"/>
        </w:rPr>
        <w:fldChar w:fldCharType="end"/>
      </w:r>
      <w:r w:rsidR="00FA4678" w:rsidRPr="00531285">
        <w:rPr>
          <w:rFonts w:cstheme="minorHAnsi"/>
        </w:rPr>
      </w:r>
      <w:r w:rsidR="00FA4678" w:rsidRPr="00531285">
        <w:rPr>
          <w:rFonts w:cstheme="minorHAnsi"/>
        </w:rPr>
        <w:fldChar w:fldCharType="separate"/>
      </w:r>
      <w:r w:rsidR="00684E77">
        <w:rPr>
          <w:rFonts w:cstheme="minorHAnsi"/>
          <w:noProof/>
        </w:rPr>
        <w:t>(Everett et al. 2017; Cetina-Heredia et al. 2019)</w:t>
      </w:r>
      <w:r w:rsidR="00FA4678" w:rsidRPr="00531285">
        <w:rPr>
          <w:rFonts w:cstheme="minorHAnsi"/>
        </w:rPr>
        <w:fldChar w:fldCharType="end"/>
      </w:r>
      <w:r w:rsidR="00FA4678" w:rsidRPr="00531285">
        <w:rPr>
          <w:rFonts w:cstheme="minorHAnsi"/>
        </w:rPr>
        <w:t xml:space="preserve"> and that particles originating inside the EAC have greater coastal connectivity than those released offshore </w:t>
      </w:r>
      <w:r w:rsidR="00FA4678" w:rsidRPr="00531285">
        <w:rPr>
          <w:rFonts w:cstheme="minorHAnsi"/>
        </w:rPr>
        <w:fldChar w:fldCharType="begin"/>
      </w:r>
      <w:r w:rsidR="00FA4678" w:rsidRPr="00531285">
        <w:rPr>
          <w:rFonts w:cstheme="minorHAnsi"/>
        </w:rPr>
        <w:instrText xml:space="preserve"> ADDIN EN.CITE &lt;EndNote&gt;&lt;Cite&gt;&lt;Author&gt;Roughan&lt;/Author&gt;&lt;Year&gt;2011&lt;/Year&gt;&lt;RecNum&gt;171&lt;/RecNum&gt;&lt;DisplayText&gt;(Roughan et al. 2011)&lt;/DisplayText&gt;&lt;record&gt;&lt;rec-number&gt;171&lt;/rec-number&gt;&lt;foreign-keys&gt;&lt;key app="EN" db-id="tpvtxxttc2dzapezfe4xfz5nxr9at0sv9zrz" timestamp="1478838670"&gt;171&lt;/key&gt;&lt;/foreign-keys&gt;&lt;ref-type name="Journal Article"&gt;17&lt;/ref-type&gt;&lt;contributors&gt;&lt;authors&gt;&lt;author&gt;Roughan, Moninya&lt;/author&gt;&lt;author&gt;Macdonald, Helen S.&lt;/author&gt;&lt;author&gt;Baird, Mark E.&lt;/author&gt;&lt;author&gt;Glasby, Tim M.&lt;/author&gt;&lt;/authors&gt;&lt;/contributors&gt;&lt;titles&gt;&lt;title&gt;Modelling coastal connectivity in a Western Boundary Current: Seasonal and inter-annual variability&lt;/title&gt;&lt;secondary-title&gt;Deep Sea Research Part II: Topical Studies in Oceanography&lt;/secondary-title&gt;&lt;/titles&gt;&lt;periodical&gt;&lt;full-title&gt;Deep Sea Research Part II: Topical Studies in Oceanography&lt;/full-title&gt;&lt;/periodical&gt;&lt;pages&gt;628-644&lt;/pages&gt;&lt;volume&gt;58&lt;/volume&gt;&lt;number&gt;5&lt;/number&gt;&lt;keywords&gt;&lt;keyword&gt;East Australian Current&lt;/keyword&gt;&lt;keyword&gt;Larval transport&lt;/keyword&gt;&lt;keyword&gt;Connectivity matrices&lt;/keyword&gt;&lt;/keywords&gt;&lt;dates&gt;&lt;year&gt;2011&lt;/year&gt;&lt;pub-dates&gt;&lt;date&gt;3/1/&lt;/date&gt;&lt;/pub-dates&gt;&lt;/dates&gt;&lt;isbn&gt;0967-0645&lt;/isbn&gt;&lt;urls&gt;&lt;related-urls&gt;&lt;url&gt;http://www.sciencedirect.com/science/article/pii/S0967064510002110&lt;/url&gt;&lt;/related-urls&gt;&lt;/urls&gt;&lt;electronic-resource-num&gt;http://dx.doi.org/10.1016/j.dsr2.2010.06.004&lt;/electronic-resource-num&gt;&lt;/record&gt;&lt;/Cite&gt;&lt;/EndNote&gt;</w:instrText>
      </w:r>
      <w:r w:rsidR="00FA4678" w:rsidRPr="00531285">
        <w:rPr>
          <w:rFonts w:cstheme="minorHAnsi"/>
        </w:rPr>
        <w:fldChar w:fldCharType="separate"/>
      </w:r>
      <w:r w:rsidR="00FA4678" w:rsidRPr="00531285">
        <w:rPr>
          <w:rFonts w:cstheme="minorHAnsi"/>
          <w:noProof/>
        </w:rPr>
        <w:t>(Roughan et al. 2011)</w:t>
      </w:r>
      <w:r w:rsidR="00FA4678" w:rsidRPr="00531285">
        <w:rPr>
          <w:rFonts w:cstheme="minorHAnsi"/>
        </w:rPr>
        <w:fldChar w:fldCharType="end"/>
      </w:r>
      <w:r w:rsidR="00FA4678" w:rsidRPr="00531285">
        <w:rPr>
          <w:rFonts w:cstheme="minorHAnsi"/>
        </w:rPr>
        <w:t>.</w:t>
      </w:r>
      <w:r w:rsidR="005D7501" w:rsidRPr="00531285">
        <w:rPr>
          <w:rFonts w:cstheme="minorHAnsi"/>
        </w:rPr>
        <w:t xml:space="preserve"> </w:t>
      </w:r>
      <w:r w:rsidR="0037232A" w:rsidRPr="00531285">
        <w:rPr>
          <w:rFonts w:cstheme="minorHAnsi"/>
        </w:rPr>
        <w:t>As a</w:t>
      </w:r>
      <w:r w:rsidR="005D7501" w:rsidRPr="00531285">
        <w:rPr>
          <w:rFonts w:cstheme="minorHAnsi"/>
        </w:rPr>
        <w:t xml:space="preserve"> control </w:t>
      </w:r>
      <w:r w:rsidR="0037232A" w:rsidRPr="00531285">
        <w:rPr>
          <w:rFonts w:cstheme="minorHAnsi"/>
        </w:rPr>
        <w:t>of connectivity</w:t>
      </w:r>
      <w:r w:rsidR="005D7501" w:rsidRPr="00531285">
        <w:rPr>
          <w:rFonts w:cstheme="minorHAnsi"/>
        </w:rPr>
        <w:t>,</w:t>
      </w:r>
      <w:r w:rsidR="0037232A" w:rsidRPr="00531285">
        <w:rPr>
          <w:rFonts w:cstheme="minorHAnsi"/>
        </w:rPr>
        <w:t xml:space="preserve"> the EAC is important for fisheries </w:t>
      </w:r>
      <w:r w:rsidR="00B0255B">
        <w:rPr>
          <w:rFonts w:cstheme="minorHAnsi"/>
        </w:rPr>
        <w:t>via the</w:t>
      </w:r>
      <w:r w:rsidR="0037232A" w:rsidRPr="00531285">
        <w:rPr>
          <w:rFonts w:cstheme="minorHAnsi"/>
        </w:rPr>
        <w:t xml:space="preserve"> transport </w:t>
      </w:r>
      <w:r w:rsidR="00B0255B">
        <w:rPr>
          <w:rFonts w:cstheme="minorHAnsi"/>
        </w:rPr>
        <w:t xml:space="preserve">of larvae </w:t>
      </w:r>
      <w:r w:rsidR="0037232A" w:rsidRPr="00531285">
        <w:rPr>
          <w:rFonts w:cstheme="minorHAnsi"/>
        </w:rPr>
        <w:t>to appropriate juvenile habitat</w:t>
      </w:r>
      <w:r w:rsidR="005D7501" w:rsidRPr="00531285">
        <w:rPr>
          <w:rFonts w:cstheme="minorHAnsi"/>
        </w:rPr>
        <w:t xml:space="preserve"> </w:t>
      </w:r>
      <w:r w:rsidR="006602EA" w:rsidRPr="00531285">
        <w:rPr>
          <w:rFonts w:cstheme="minorHAnsi"/>
        </w:rPr>
        <w:fldChar w:fldCharType="begin">
          <w:fldData xml:space="preserve">PEVuZE5vdGU+PENpdGU+PEF1dGhvcj5FdmVyZXR0PC9BdXRob3I+PFllYXI+MjAxNzwvWWVhcj48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</w:fldData>
        </w:fldChar>
      </w:r>
      <w:r w:rsidR="00684E77">
        <w:rPr>
          <w:rFonts w:cstheme="minorHAnsi"/>
        </w:rPr>
        <w:instrText xml:space="preserve"> ADDIN EN.CITE </w:instrText>
      </w:r>
      <w:r w:rsidR="00684E77">
        <w:rPr>
          <w:rFonts w:cstheme="minorHAnsi"/>
        </w:rPr>
        <w:fldChar w:fldCharType="begin">
          <w:fldData xml:space="preserve">PEVuZE5vdGU+PENpdGU+PEF1dGhvcj5FdmVyZXR0PC9BdXRob3I+PFllYXI+MjAxNzwvWWVhcj48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</w:fldData>
        </w:fldChar>
      </w:r>
      <w:r w:rsidR="00684E77">
        <w:rPr>
          <w:rFonts w:cstheme="minorHAnsi"/>
        </w:rPr>
        <w:instrText xml:space="preserve"> ADDIN EN.CITE.DATA </w:instrText>
      </w:r>
      <w:r w:rsidR="00684E77">
        <w:rPr>
          <w:rFonts w:cstheme="minorHAnsi"/>
        </w:rPr>
      </w:r>
      <w:r w:rsidR="00684E77">
        <w:rPr>
          <w:rFonts w:cstheme="minorHAnsi"/>
        </w:rPr>
        <w:fldChar w:fldCharType="end"/>
      </w:r>
      <w:r w:rsidR="006602EA" w:rsidRPr="00531285">
        <w:rPr>
          <w:rFonts w:cstheme="minorHAnsi"/>
        </w:rPr>
      </w:r>
      <w:r w:rsidR="006602EA" w:rsidRPr="00531285">
        <w:rPr>
          <w:rFonts w:cstheme="minorHAnsi"/>
        </w:rPr>
        <w:fldChar w:fldCharType="separate"/>
      </w:r>
      <w:r w:rsidR="00684E77">
        <w:rPr>
          <w:rFonts w:cstheme="minorHAnsi"/>
          <w:noProof/>
        </w:rPr>
        <w:t>(Condie et al. 2011; Everett et al. 2017)</w:t>
      </w:r>
      <w:r w:rsidR="006602EA" w:rsidRPr="00531285">
        <w:rPr>
          <w:rFonts w:cstheme="minorHAnsi"/>
        </w:rPr>
        <w:fldChar w:fldCharType="end"/>
      </w:r>
      <w:r w:rsidR="0037232A" w:rsidRPr="00531285">
        <w:rPr>
          <w:rFonts w:cstheme="minorHAnsi"/>
        </w:rPr>
        <w:t>.</w:t>
      </w:r>
    </w:p>
    <w:p w14:paraId="50A2CF72" w14:textId="0CD1DB1B" w:rsidR="003D78BB" w:rsidRPr="00531285" w:rsidRDefault="00B0255B" w:rsidP="008C102D">
      <w:pPr>
        <w:spacing w:line="360" w:lineRule="auto"/>
        <w:ind w:firstLine="720"/>
        <w:rPr>
          <w:rFonts w:cstheme="minorHAnsi"/>
        </w:rPr>
      </w:pPr>
      <w:r w:rsidRPr="00531285">
        <w:rPr>
          <w:rFonts w:cstheme="minorHAnsi"/>
          <w:iCs/>
        </w:rPr>
        <w:t>Many fish species are known to have complex spawning behaviour</w:t>
      </w:r>
      <w:r>
        <w:rPr>
          <w:rFonts w:cstheme="minorHAnsi"/>
          <w:iCs/>
        </w:rPr>
        <w:t xml:space="preserve">, and </w:t>
      </w:r>
      <w:r w:rsidRPr="00531285">
        <w:rPr>
          <w:rFonts w:cstheme="minorHAnsi"/>
          <w:iCs/>
        </w:rPr>
        <w:t xml:space="preserve">the timing and location of spawning, </w:t>
      </w:r>
      <w:r>
        <w:rPr>
          <w:rFonts w:cstheme="minorHAnsi"/>
          <w:iCs/>
        </w:rPr>
        <w:t xml:space="preserve">in particular, </w:t>
      </w:r>
      <w:r w:rsidRPr="00531285">
        <w:rPr>
          <w:rFonts w:cstheme="minorHAnsi"/>
          <w:iCs/>
        </w:rPr>
        <w:t xml:space="preserve">can have a </w:t>
      </w:r>
      <w:r>
        <w:rPr>
          <w:rFonts w:cstheme="minorHAnsi"/>
          <w:iCs/>
        </w:rPr>
        <w:t>large influence</w:t>
      </w:r>
      <w:r w:rsidRPr="00531285">
        <w:rPr>
          <w:rFonts w:cstheme="minorHAnsi"/>
          <w:iCs/>
        </w:rPr>
        <w:t xml:space="preserve"> on settlement location and success due to seasonal variation in oceanography </w:t>
      </w:r>
      <w:r w:rsidR="0039077E" w:rsidRPr="00531285">
        <w:rPr>
          <w:rFonts w:cstheme="minorHAnsi"/>
          <w:iCs/>
        </w:rPr>
        <w:fldChar w:fldCharType="begin">
          <w:fldData xml:space="preserve">PEVuZE5vdGU+PENpdGU+PEF1dGhvcj5NY0V2b3k8L0F1dGhvcj48WWVhcj4xOTkyPC9ZZWFyPjxS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</w:fldData>
        </w:fldChar>
      </w:r>
      <w:r w:rsidR="00684E77">
        <w:rPr>
          <w:rFonts w:cstheme="minorHAnsi"/>
          <w:iCs/>
        </w:rPr>
        <w:instrText xml:space="preserve"> ADDIN EN.CITE </w:instrText>
      </w:r>
      <w:r w:rsidR="00684E77">
        <w:rPr>
          <w:rFonts w:cstheme="minorHAnsi"/>
          <w:iCs/>
        </w:rPr>
        <w:fldChar w:fldCharType="begin">
          <w:fldData xml:space="preserve">PEVuZE5vdGU+PENpdGU+PEF1dGhvcj5NY0V2b3k8L0F1dGhvcj48WWVhcj4xOTkyPC9ZZWFyPjxS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</w:fldData>
        </w:fldChar>
      </w:r>
      <w:r w:rsidR="00684E77">
        <w:rPr>
          <w:rFonts w:cstheme="minorHAnsi"/>
          <w:iCs/>
        </w:rPr>
        <w:instrText xml:space="preserve"> ADDIN EN.CITE.DATA </w:instrText>
      </w:r>
      <w:r w:rsidR="00684E77">
        <w:rPr>
          <w:rFonts w:cstheme="minorHAnsi"/>
          <w:iCs/>
        </w:rPr>
      </w:r>
      <w:r w:rsidR="00684E77">
        <w:rPr>
          <w:rFonts w:cstheme="minorHAnsi"/>
          <w:iCs/>
        </w:rPr>
        <w:fldChar w:fldCharType="end"/>
      </w:r>
      <w:r w:rsidR="0039077E" w:rsidRPr="00531285">
        <w:rPr>
          <w:rFonts w:cstheme="minorHAnsi"/>
          <w:iCs/>
        </w:rPr>
      </w:r>
      <w:r w:rsidR="0039077E" w:rsidRPr="00531285">
        <w:rPr>
          <w:rFonts w:cstheme="minorHAnsi"/>
          <w:iCs/>
        </w:rPr>
        <w:fldChar w:fldCharType="separate"/>
      </w:r>
      <w:r w:rsidR="00684E77">
        <w:rPr>
          <w:rFonts w:cstheme="minorHAnsi"/>
          <w:iCs/>
          <w:noProof/>
        </w:rPr>
        <w:t>(McEvoy and McEvoy 1992; Taylor and Able 2006)</w:t>
      </w:r>
      <w:r w:rsidR="0039077E" w:rsidRPr="00531285">
        <w:rPr>
          <w:rFonts w:cstheme="minorHAnsi"/>
          <w:iCs/>
        </w:rPr>
        <w:fldChar w:fldCharType="end"/>
      </w:r>
      <w:r w:rsidR="00247597" w:rsidRPr="00531285">
        <w:rPr>
          <w:rFonts w:cstheme="minorHAnsi"/>
          <w:iCs/>
        </w:rPr>
        <w:t xml:space="preserve">. </w:t>
      </w:r>
      <w:r w:rsidR="00247597" w:rsidRPr="00531285">
        <w:rPr>
          <w:rFonts w:cstheme="minorHAnsi"/>
          <w:i/>
        </w:rPr>
        <w:t>Pomatomus saltatrix</w:t>
      </w:r>
      <w:r w:rsidR="00247597" w:rsidRPr="00531285">
        <w:rPr>
          <w:rFonts w:cstheme="minorHAnsi"/>
        </w:rPr>
        <w:t xml:space="preserve"> for example, is a globally important recreational and commercial fish species </w:t>
      </w:r>
      <w:r w:rsidR="00247597" w:rsidRPr="00531285">
        <w:rPr>
          <w:rFonts w:cstheme="minorHAnsi"/>
        </w:rPr>
        <w:fldChar w:fldCharType="begin"/>
      </w:r>
      <w:r w:rsidR="00247597" w:rsidRPr="00531285">
        <w:rPr>
          <w:rFonts w:cstheme="minorHAnsi"/>
        </w:rPr>
        <w:instrText xml:space="preserve"> ADDIN EN.CITE &lt;EndNote&gt;&lt;Cite&gt;&lt;Author&gt;Juanes&lt;/Author&gt;&lt;Year&gt;1996&lt;/Year&gt;&lt;RecNum&gt;23&lt;/RecNum&gt;&lt;DisplayText&gt;(Juanes et al. 1996)&lt;/DisplayText&gt;&lt;record&gt;&lt;rec-number&gt;23&lt;/rec-number&gt;&lt;foreign-keys&gt;&lt;key app="EN" db-id="tpvtxxttc2dzapezfe4xfz5nxr9at0sv9zrz" timestamp="0"&gt;23&lt;/key&gt;&lt;/foreign-keys&gt;&lt;ref-type name="Journal Article"&gt;17&lt;/ref-type&gt;&lt;contributors&gt;&lt;authors&gt;&lt;author&gt;Juanes, F.&lt;/author&gt;&lt;author&gt;Hare, J. A.&lt;/author&gt;&lt;author&gt;Miskiewicz, A. G.&lt;/author&gt;&lt;/authors&gt;&lt;/contributors&gt;&lt;titles&gt;&lt;title&gt;&lt;style face="normal" font="default" size="100%"&gt;Comparing early life history strategies of &lt;/style&gt;&lt;style face="italic" font="default" size="100%"&gt;Pomatomus saltatrix&lt;/style&gt;&lt;style face="normal" font="default" size="100%"&gt;: a global approach&lt;/style&gt;&lt;/title&gt;&lt;secondary-title&gt;Marine &amp;amp; Freshwater Research&lt;/secondary-title&gt;&lt;/titles&gt;&lt;periodical&gt;&lt;full-title&gt;Marine &amp;amp; Freshwater Research&lt;/full-title&gt;&lt;abbr-1&gt;Mar. Freshwat. Res.&lt;/abbr-1&gt;&lt;abbr-2&gt;Mar Freshwat Res&lt;/abbr-2&gt;&lt;/periodical&gt;&lt;pages&gt;365-379&lt;/pages&gt;&lt;volume&gt;47&lt;/volume&gt;&lt;number&gt;2&lt;/number&gt;&lt;dates&gt;&lt;year&gt;1996&lt;/year&gt;&lt;/dates&gt;&lt;urls&gt;&lt;related-urls&gt;&lt;url&gt;http://www.publish.csiro.au/paper/MF9960365&lt;/url&gt;&lt;/related-urls&gt;&lt;/urls&gt;&lt;electronic-resource-num&gt;http://dx.doi.org/10.1071/MF9960365&lt;/electronic-resource-num&gt;&lt;/record&gt;&lt;/Cite&gt;&lt;/EndNote&gt;</w:instrText>
      </w:r>
      <w:r w:rsidR="00247597" w:rsidRPr="00531285">
        <w:rPr>
          <w:rFonts w:cstheme="minorHAnsi"/>
        </w:rPr>
        <w:fldChar w:fldCharType="separate"/>
      </w:r>
      <w:r w:rsidR="00247597" w:rsidRPr="00531285">
        <w:rPr>
          <w:rFonts w:cstheme="minorHAnsi"/>
          <w:noProof/>
        </w:rPr>
        <w:t>(Juanes et al. 1996)</w:t>
      </w:r>
      <w:r w:rsidR="00247597" w:rsidRPr="00531285">
        <w:rPr>
          <w:rFonts w:cstheme="minorHAnsi"/>
        </w:rPr>
        <w:fldChar w:fldCharType="end"/>
      </w:r>
      <w:r w:rsidR="00247597" w:rsidRPr="00531285">
        <w:rPr>
          <w:rFonts w:cstheme="minorHAnsi"/>
        </w:rPr>
        <w:t xml:space="preserve"> which has recently had a second, previously unknown spawning event identified in the </w:t>
      </w:r>
      <w:r w:rsidR="008C102D" w:rsidRPr="00531285">
        <w:rPr>
          <w:rFonts w:cstheme="minorHAnsi"/>
        </w:rPr>
        <w:t>East Australian Current system</w:t>
      </w:r>
      <w:r w:rsidR="00EE4020" w:rsidRPr="00531285">
        <w:rPr>
          <w:rFonts w:cstheme="minorHAnsi"/>
        </w:rPr>
        <w:t xml:space="preserve"> </w:t>
      </w:r>
      <w:r w:rsidR="00EE4020" w:rsidRPr="00531285">
        <w:rPr>
          <w:rFonts w:cstheme="minorHAnsi"/>
        </w:rPr>
        <w:fldChar w:fldCharType="begin"/>
      </w:r>
      <w:r w:rsidR="00EE4020" w:rsidRPr="00531285">
        <w:rPr>
          <w:rFonts w:cstheme="minorHAnsi"/>
        </w:rPr>
        <w:instrText xml:space="preserve"> ADDIN EN.CITE &lt;EndNote&gt;&lt;Cite&gt;&lt;Author&gt;Schilling&lt;/Author&gt;&lt;Year&gt;2019&lt;/Year&gt;&lt;RecNum&gt;468&lt;/RecNum&gt;&lt;DisplayText&gt;(Schilling et al. 2019)&lt;/DisplayText&gt;&lt;record&gt;&lt;rec-number&gt;468&lt;/rec-number&gt;&lt;foreign-keys&gt;&lt;key app="EN" db-id="tpvtxxttc2dzapezfe4xfz5nxr9at0sv9zrz" timestamp="1556252102"&gt;468&lt;/key&gt;&lt;/foreign-keys&gt;&lt;ref-type name="Journal Article"&gt;17&lt;/ref-type&gt;&lt;contributors&gt;&lt;authors&gt;&lt;author&gt;Schilling, Hayden T.&lt;/author&gt;&lt;author&gt;Smith, James A.&lt;/author&gt;&lt;author&gt;Stewart, John&lt;/author&gt;&lt;author&gt;Everett, Jason D.&lt;/author&gt;&lt;author&gt;Hughes, Julian M.&lt;/author&gt;&lt;author&gt;Suthers, Iain M.&lt;/author&gt;&lt;/authors&gt;&lt;/contributors&gt;&lt;titles&gt;&lt;title&gt;&lt;style face="normal" font="default" size="100%"&gt;Reduced exploitation is associated with an altered sex ratio and larger length at maturity in southwest Pacific (east Australian) &lt;/style&gt;&lt;style face="italic" font="default" size="100%"&gt;Pomatomus saltatrix&lt;/style&gt;&lt;/title&gt;&lt;secondary-title&gt;Marine Environmental Research&lt;/secondary-title&gt;&lt;/titles&gt;&lt;periodical&gt;&lt;full-title&gt;Marine Environmental Research&lt;/full-title&gt;&lt;abbr-1&gt;Mar. Environ. Res.&lt;/abbr-1&gt;&lt;abbr-2&gt;Mar Environ Res&lt;/abbr-2&gt;&lt;/periodical&gt;&lt;pages&gt;72-79&lt;/pages&gt;&lt;volume&gt;147&lt;/volume&gt;&lt;keywords&gt;&lt;keyword&gt;Reproductive biology&lt;/keyword&gt;&lt;keyword&gt;Bluefish&lt;/keyword&gt;&lt;keyword&gt;Fecundity&lt;/keyword&gt;&lt;keyword&gt;Multiple spawning periods&lt;/keyword&gt;&lt;keyword&gt;Tailor&lt;/keyword&gt;&lt;keyword&gt;Historical changes&lt;/keyword&gt;&lt;keyword&gt;Fishing effects&lt;/keyword&gt;&lt;/keywords&gt;&lt;dates&gt;&lt;year&gt;2019&lt;/year&gt;&lt;pub-dates&gt;&lt;date&gt;2019/03/03/&lt;/date&gt;&lt;/pub-dates&gt;&lt;/dates&gt;&lt;isbn&gt;0141-1136&lt;/isbn&gt;&lt;urls&gt;&lt;related-urls&gt;&lt;url&gt;&lt;style face="underline" font="default" size="100%"&gt;http://www.sciencedirect.com/science/article/pii/S0141113618308900&lt;/style&gt;&lt;/url&gt;&lt;/related-urls&gt;&lt;/urls&gt;&lt;electronic-resource-num&gt;&lt;style face="underline" font="default" size="100%"&gt;https://doi.org/10.1016/j.marenvres.2019.02.012&lt;/style&gt;&lt;/electronic-resource-num&gt;&lt;/record&gt;&lt;/Cite&gt;&lt;/EndNote&gt;</w:instrText>
      </w:r>
      <w:r w:rsidR="00EE4020" w:rsidRPr="00531285">
        <w:rPr>
          <w:rFonts w:cstheme="minorHAnsi"/>
        </w:rPr>
        <w:fldChar w:fldCharType="separate"/>
      </w:r>
      <w:r w:rsidR="00EE4020" w:rsidRPr="00531285">
        <w:rPr>
          <w:rFonts w:cstheme="minorHAnsi"/>
          <w:noProof/>
        </w:rPr>
        <w:t>(Schilling et al. 2019)</w:t>
      </w:r>
      <w:r w:rsidR="00EE4020" w:rsidRPr="00531285">
        <w:rPr>
          <w:rFonts w:cstheme="minorHAnsi"/>
        </w:rPr>
        <w:fldChar w:fldCharType="end"/>
      </w:r>
      <w:r w:rsidR="00247597" w:rsidRPr="00531285">
        <w:rPr>
          <w:rFonts w:cstheme="minorHAnsi"/>
        </w:rPr>
        <w:t>.</w:t>
      </w:r>
      <w:r w:rsidR="001D3BCD">
        <w:rPr>
          <w:rFonts w:cstheme="minorHAnsi"/>
        </w:rPr>
        <w:t xml:space="preserve"> </w:t>
      </w:r>
      <w:r w:rsidR="001D3BCD">
        <w:rPr>
          <w:rFonts w:cstheme="minorHAnsi"/>
          <w:i/>
          <w:iCs/>
        </w:rPr>
        <w:t>P. saltatrix</w:t>
      </w:r>
      <w:r w:rsidR="00247597" w:rsidRPr="00531285">
        <w:rPr>
          <w:rFonts w:cstheme="minorHAnsi"/>
        </w:rPr>
        <w:t xml:space="preserve"> </w:t>
      </w:r>
      <w:r w:rsidR="001D3BCD">
        <w:rPr>
          <w:rFonts w:cstheme="minorHAnsi"/>
        </w:rPr>
        <w:t xml:space="preserve">is </w:t>
      </w:r>
      <w:r w:rsidR="00247597" w:rsidRPr="00531285">
        <w:rPr>
          <w:rFonts w:cstheme="minorHAnsi"/>
        </w:rPr>
        <w:t xml:space="preserve">a </w:t>
      </w:r>
      <w:r w:rsidR="008C102D" w:rsidRPr="00531285">
        <w:rPr>
          <w:rFonts w:cstheme="minorHAnsi"/>
        </w:rPr>
        <w:t>globally distributed</w:t>
      </w:r>
      <w:r w:rsidR="001D3BCD">
        <w:rPr>
          <w:rFonts w:cstheme="minorHAnsi"/>
        </w:rPr>
        <w:t xml:space="preserve"> and</w:t>
      </w:r>
      <w:r w:rsidR="008C102D" w:rsidRPr="00531285">
        <w:rPr>
          <w:rFonts w:cstheme="minorHAnsi"/>
        </w:rPr>
        <w:t xml:space="preserve"> important fisheries species</w:t>
      </w:r>
      <w:r w:rsidR="00247597" w:rsidRPr="00531285">
        <w:rPr>
          <w:rFonts w:cstheme="minorHAnsi"/>
        </w:rPr>
        <w:t xml:space="preserve"> with </w:t>
      </w:r>
      <w:r w:rsidR="00EE4020" w:rsidRPr="00531285">
        <w:rPr>
          <w:rFonts w:cstheme="minorHAnsi"/>
        </w:rPr>
        <w:t>recognised spawning migrations</w:t>
      </w:r>
      <w:r w:rsidR="00247597" w:rsidRPr="00531285">
        <w:rPr>
          <w:rFonts w:cstheme="minorHAnsi"/>
        </w:rPr>
        <w:t xml:space="preserve"> in boundary current systems (East Australian Current, </w:t>
      </w:r>
      <w:r w:rsidR="00387615" w:rsidRPr="00531285">
        <w:rPr>
          <w:rFonts w:cstheme="minorHAnsi"/>
        </w:rPr>
        <w:t>Gulf Stream, Agulhas Current</w:t>
      </w:r>
      <w:r w:rsidR="00247597" w:rsidRPr="00531285">
        <w:rPr>
          <w:rFonts w:cstheme="minorHAnsi"/>
        </w:rPr>
        <w:t xml:space="preserve"> and </w:t>
      </w:r>
      <w:r w:rsidR="00387615" w:rsidRPr="00531285">
        <w:rPr>
          <w:rFonts w:cstheme="minorHAnsi"/>
        </w:rPr>
        <w:t>Brazil Current</w:t>
      </w:r>
      <w:r w:rsidR="00247597" w:rsidRPr="00531285">
        <w:rPr>
          <w:rFonts w:cstheme="minorHAnsi"/>
        </w:rPr>
        <w:t xml:space="preserve">), </w:t>
      </w:r>
      <w:r w:rsidR="001D3BCD">
        <w:rPr>
          <w:rFonts w:cstheme="minorHAnsi"/>
          <w:iCs/>
        </w:rPr>
        <w:t>and</w:t>
      </w:r>
      <w:r w:rsidR="00247597" w:rsidRPr="00531285">
        <w:rPr>
          <w:rFonts w:cstheme="minorHAnsi"/>
          <w:i/>
        </w:rPr>
        <w:t xml:space="preserve"> </w:t>
      </w:r>
      <w:r w:rsidR="00247597" w:rsidRPr="00531285">
        <w:rPr>
          <w:rFonts w:cstheme="minorHAnsi"/>
        </w:rPr>
        <w:t>is</w:t>
      </w:r>
      <w:r w:rsidR="001D3BCD">
        <w:rPr>
          <w:rFonts w:cstheme="minorHAnsi"/>
        </w:rPr>
        <w:t xml:space="preserve"> thus</w:t>
      </w:r>
      <w:r w:rsidR="00247597" w:rsidRPr="00531285">
        <w:rPr>
          <w:rFonts w:cstheme="minorHAnsi"/>
        </w:rPr>
        <w:t xml:space="preserve"> a</w:t>
      </w:r>
      <w:r w:rsidR="001D3BCD">
        <w:rPr>
          <w:rFonts w:cstheme="minorHAnsi"/>
        </w:rPr>
        <w:t>n ideal</w:t>
      </w:r>
      <w:r w:rsidR="00247597" w:rsidRPr="00531285">
        <w:rPr>
          <w:rFonts w:cstheme="minorHAnsi"/>
        </w:rPr>
        <w:t xml:space="preserve"> candidate to investigate larval dispersal </w:t>
      </w:r>
      <w:r w:rsidR="00387615" w:rsidRPr="00531285">
        <w:rPr>
          <w:rFonts w:cstheme="minorHAnsi"/>
        </w:rPr>
        <w:t xml:space="preserve">within </w:t>
      </w:r>
      <w:r w:rsidR="002F6C69" w:rsidRPr="00531285">
        <w:rPr>
          <w:rFonts w:cstheme="minorHAnsi"/>
        </w:rPr>
        <w:t>WBCs</w:t>
      </w:r>
      <w:r w:rsidR="008C102D" w:rsidRPr="00531285">
        <w:rPr>
          <w:rFonts w:cstheme="minorHAnsi"/>
        </w:rPr>
        <w:t xml:space="preserve"> </w:t>
      </w:r>
      <w:r w:rsidR="008C102D" w:rsidRPr="00531285">
        <w:rPr>
          <w:rFonts w:cstheme="minorHAnsi"/>
        </w:rPr>
        <w:fldChar w:fldCharType="begin"/>
      </w:r>
      <w:r w:rsidR="008C102D" w:rsidRPr="00531285">
        <w:rPr>
          <w:rFonts w:cstheme="minorHAnsi"/>
        </w:rPr>
        <w:instrText xml:space="preserve"> ADDIN EN.CITE &lt;EndNote&gt;&lt;Cite&gt;&lt;Author&gt;Juanes&lt;/Author&gt;&lt;Year&gt;1996&lt;/Year&gt;&lt;RecNum&gt;23&lt;/RecNum&gt;&lt;DisplayText&gt;(Juanes et al. 1996)&lt;/DisplayText&gt;&lt;record&gt;&lt;rec-number&gt;23&lt;/rec-number&gt;&lt;foreign-keys&gt;&lt;key app="EN" db-id="tpvtxxttc2dzapezfe4xfz5nxr9at0sv9zrz" timestamp="0"&gt;23&lt;/key&gt;&lt;/foreign-keys&gt;&lt;ref-type name="Journal Article"&gt;17&lt;/ref-type&gt;&lt;contributors&gt;&lt;authors&gt;&lt;author&gt;Juanes, F.&lt;/author&gt;&lt;author&gt;Hare, J. A.&lt;/author&gt;&lt;author&gt;Miskiewicz, A. G.&lt;/author&gt;&lt;/authors&gt;&lt;/contributors&gt;&lt;titles&gt;&lt;title&gt;&lt;style face="normal" font="default" size="100%"&gt;Comparing early life history strategies of &lt;/style&gt;&lt;style face="italic" font="default" size="100%"&gt;Pomatomus saltatrix&lt;/style&gt;&lt;style face="normal" font="default" size="100%"&gt;: a global approach&lt;/style&gt;&lt;/title&gt;&lt;secondary-title&gt;Marine &amp;amp; Freshwater Research&lt;/secondary-title&gt;&lt;/titles&gt;&lt;periodical&gt;&lt;full-title&gt;Marine &amp;amp; Freshwater Research&lt;/full-title&gt;&lt;abbr-1&gt;Mar. Freshwat. Res.&lt;/abbr-1&gt;&lt;abbr-2&gt;Mar Freshwat Res&lt;/abbr-2&gt;&lt;/periodical&gt;&lt;pages&gt;365-379&lt;/pages&gt;&lt;volume&gt;47&lt;/volume&gt;&lt;number&gt;2&lt;/number&gt;&lt;dates&gt;&lt;year&gt;1996&lt;/year&gt;&lt;/dates&gt;&lt;urls&gt;&lt;related-urls&gt;&lt;url&gt;http://www.publish.csiro.au/paper/MF9960365&lt;/url&gt;&lt;/related-urls&gt;&lt;/urls&gt;&lt;electronic-resource-num&gt;http://dx.doi.org/10.1071/MF9960365&lt;/electronic-resource-num&gt;&lt;/record&gt;&lt;/Cite&gt;&lt;/EndNote&gt;</w:instrText>
      </w:r>
      <w:r w:rsidR="008C102D" w:rsidRPr="00531285">
        <w:rPr>
          <w:rFonts w:cstheme="minorHAnsi"/>
        </w:rPr>
        <w:fldChar w:fldCharType="separate"/>
      </w:r>
      <w:r w:rsidR="008C102D" w:rsidRPr="00531285">
        <w:rPr>
          <w:rFonts w:cstheme="minorHAnsi"/>
          <w:noProof/>
        </w:rPr>
        <w:t>(Juanes et al. 1996)</w:t>
      </w:r>
      <w:r w:rsidR="008C102D" w:rsidRPr="00531285">
        <w:rPr>
          <w:rFonts w:cstheme="minorHAnsi"/>
        </w:rPr>
        <w:fldChar w:fldCharType="end"/>
      </w:r>
      <w:r w:rsidR="00247597" w:rsidRPr="00531285">
        <w:rPr>
          <w:rFonts w:cstheme="minorHAnsi"/>
        </w:rPr>
        <w:t xml:space="preserve">. In the </w:t>
      </w:r>
      <w:r w:rsidR="008C102D" w:rsidRPr="00531285">
        <w:rPr>
          <w:rFonts w:cstheme="minorHAnsi"/>
        </w:rPr>
        <w:t>Gulf Stream</w:t>
      </w:r>
      <w:r w:rsidR="00247597" w:rsidRPr="00531285">
        <w:rPr>
          <w:rFonts w:cstheme="minorHAnsi"/>
        </w:rPr>
        <w:t xml:space="preserve">, previous research used oceanography, wind and satellite derived temperature to investigate larval transport processes of </w:t>
      </w:r>
      <w:r w:rsidR="00247597" w:rsidRPr="00531285">
        <w:rPr>
          <w:rFonts w:cstheme="minorHAnsi"/>
          <w:i/>
        </w:rPr>
        <w:t>P. saltatrix</w:t>
      </w:r>
      <w:r w:rsidR="00247597" w:rsidRPr="00531285">
        <w:rPr>
          <w:rFonts w:cstheme="minorHAnsi"/>
        </w:rPr>
        <w:t xml:space="preserve"> and </w:t>
      </w:r>
      <w:r w:rsidR="008C102D" w:rsidRPr="00531285">
        <w:rPr>
          <w:rFonts w:cstheme="minorHAnsi"/>
        </w:rPr>
        <w:t>proposed</w:t>
      </w:r>
      <w:r w:rsidR="00247597" w:rsidRPr="00531285">
        <w:rPr>
          <w:rFonts w:cstheme="minorHAnsi"/>
        </w:rPr>
        <w:t xml:space="preserve"> that the number of juveniles recruiting to estuaries is closely linked to </w:t>
      </w:r>
      <w:r w:rsidR="008C102D" w:rsidRPr="00531285">
        <w:rPr>
          <w:rFonts w:cstheme="minorHAnsi"/>
        </w:rPr>
        <w:t xml:space="preserve">warm-core ring streamer activity and that the timing of estuarine entrance is determined by the timing of the breakdown of the surface shelf/slope temperature front </w:t>
      </w:r>
      <w:r w:rsidR="00247597" w:rsidRPr="00531285">
        <w:rPr>
          <w:rFonts w:cstheme="minorHAnsi"/>
        </w:rPr>
        <w:fldChar w:fldCharType="begin"/>
      </w:r>
      <w:r w:rsidR="00247597" w:rsidRPr="00531285">
        <w:rPr>
          <w:rFonts w:cstheme="minorHAnsi"/>
        </w:rPr>
        <w:instrText xml:space="preserve"> ADDIN EN.CITE &lt;EndNote&gt;&lt;Cite&gt;&lt;Author&gt;Hare&lt;/Author&gt;&lt;Year&gt;1996&lt;/Year&gt;&lt;RecNum&gt;489&lt;/RecNum&gt;&lt;DisplayText&gt;(Hare and Cowen 1996)&lt;/DisplayText&gt;&lt;record&gt;&lt;rec-number&gt;489&lt;/rec-number&gt;&lt;foreign-keys&gt;&lt;key app="EN" db-id="tpvtxxttc2dzapezfe4xfz5nxr9at0sv9zrz" timestamp="1560315440"&gt;489&lt;/key&gt;&lt;/foreign-keys&gt;&lt;ref-type name="Journal Article"&gt;17&lt;/ref-type&gt;&lt;contributors&gt;&lt;authors&gt;&lt;author&gt;Hare, Jonathan A.&lt;/author&gt;&lt;author&gt;Cowen, Robert K.&lt;/author&gt;&lt;/authors&gt;&lt;/contributors&gt;&lt;titles&gt;&lt;title&gt;&lt;style face="normal" font="default" size="100%"&gt;Transport mechanisms of larval and pelagic juvenile bluefish (&lt;/style&gt;&lt;style face="italic" font="default" size="100%"&gt;Pomatomus saltatrix&lt;/style&gt;&lt;style face="normal" font="default" size="100%"&gt;) from South Atlantic Bight spawning grounds to Middle Atlantic Bight nursery habitats&lt;/style&gt;&lt;/title&gt;&lt;secondary-title&gt;Limnology and Oceanography&lt;/secondary-title&gt;&lt;/titles&gt;&lt;periodical&gt;&lt;full-title&gt;Limnology and Oceanography&lt;/full-title&gt;&lt;abbr-1&gt;Limnol. Oceanogr.&lt;/abbr-1&gt;&lt;abbr-2&gt;Limnol Oceanogr&lt;/abbr-2&gt;&lt;/periodical&gt;&lt;pages&gt;1264-1280&lt;/pages&gt;&lt;volume&gt;41&lt;/volume&gt;&lt;number&gt;6&lt;/number&gt;&lt;dates&gt;&lt;year&gt;1996&lt;/year&gt;&lt;/dates&gt;&lt;isbn&gt;0024-3590&lt;/isbn&gt;&lt;urls&gt;&lt;related-urls&gt;&lt;url&gt;https://aslopubs.onlinelibrary.wiley.com/doi/abs/10.4319/lo.1996.41.6.1264&lt;/url&gt;&lt;/related-urls&gt;&lt;/urls&gt;&lt;electronic-resource-num&gt;10.4319/lo.1996.41.6.1264&lt;/electronic-resource-num&gt;&lt;/record&gt;&lt;/Cite&gt;&lt;/EndNote&gt;</w:instrText>
      </w:r>
      <w:r w:rsidR="00247597" w:rsidRPr="00531285">
        <w:rPr>
          <w:rFonts w:cstheme="minorHAnsi"/>
        </w:rPr>
        <w:fldChar w:fldCharType="separate"/>
      </w:r>
      <w:r w:rsidR="00247597" w:rsidRPr="00531285">
        <w:rPr>
          <w:rFonts w:cstheme="minorHAnsi"/>
          <w:noProof/>
        </w:rPr>
        <w:t>(Hare and Cowen 1996)</w:t>
      </w:r>
      <w:r w:rsidR="00247597" w:rsidRPr="00531285">
        <w:rPr>
          <w:rFonts w:cstheme="minorHAnsi"/>
        </w:rPr>
        <w:fldChar w:fldCharType="end"/>
      </w:r>
      <w:r w:rsidR="00247597" w:rsidRPr="00531285">
        <w:rPr>
          <w:rFonts w:cstheme="minorHAnsi"/>
        </w:rPr>
        <w:t xml:space="preserve">. </w:t>
      </w:r>
      <w:r w:rsidR="003D78BB" w:rsidRPr="00531285">
        <w:rPr>
          <w:rFonts w:cstheme="minorHAnsi"/>
        </w:rPr>
        <w:t xml:space="preserve">In the southwest Pacific Ocean, </w:t>
      </w:r>
      <w:r w:rsidR="003D78BB" w:rsidRPr="00531285">
        <w:rPr>
          <w:rFonts w:cstheme="minorHAnsi"/>
          <w:i/>
        </w:rPr>
        <w:t>P. saltatrix</w:t>
      </w:r>
      <w:r w:rsidR="003D78BB" w:rsidRPr="00531285">
        <w:rPr>
          <w:rFonts w:cstheme="minorHAnsi"/>
        </w:rPr>
        <w:t xml:space="preserve"> (locally known as tailor) undertake annual migrations along the </w:t>
      </w:r>
      <w:r w:rsidR="00E07650" w:rsidRPr="00531285">
        <w:rPr>
          <w:rFonts w:cstheme="minorHAnsi"/>
        </w:rPr>
        <w:t>East Australian Current</w:t>
      </w:r>
      <w:r w:rsidR="003D78BB" w:rsidRPr="00531285">
        <w:rPr>
          <w:rFonts w:cstheme="minorHAnsi"/>
        </w:rPr>
        <w:t xml:space="preserve"> </w:t>
      </w:r>
      <w:r w:rsidR="0086568C" w:rsidRPr="00531285">
        <w:rPr>
          <w:rFonts w:cstheme="minorHAnsi"/>
        </w:rPr>
        <w:fldChar w:fldCharType="begin"/>
      </w:r>
      <w:r w:rsidR="00D2303A" w:rsidRPr="00531285">
        <w:rPr>
          <w:rFonts w:cstheme="minorHAnsi"/>
        </w:rPr>
        <w:instrText xml:space="preserve"> ADDIN EN.CITE &lt;EndNote&gt;&lt;Cite&gt;&lt;Author&gt;Brodie&lt;/Author&gt;&lt;Year&gt;2018&lt;/Year&gt;&lt;RecNum&gt;321&lt;/RecNum&gt;&lt;DisplayText&gt;(Brodie et al. 2018)&lt;/DisplayText&gt;&lt;record&gt;&lt;rec-number&gt;321&lt;/rec-number&gt;&lt;foreign-keys&gt;&lt;key app="EN" db-id="tpvtxxttc2dzapezfe4xfz5nxr9at0sv9zrz" timestamp="1526274017"&gt;321&lt;/key&gt;&lt;/foreign-keys&gt;&lt;ref-type name="Journal Article"&gt;17&lt;/ref-type&gt;&lt;contributors&gt;&lt;authors&gt;&lt;author&gt;Brodie, S.&lt;/author&gt;&lt;author&gt;Litherland, L.&lt;/author&gt;&lt;author&gt;Stewart, J.&lt;/author&gt;&lt;author&gt;Schilling, Hayden T.&lt;/author&gt;&lt;author&gt;Pepperell, J.G.&lt;/author&gt;&lt;author&gt;Suthers, I. M.&lt;/author&gt;&lt;/authors&gt;&lt;/contributors&gt;&lt;titles&gt;&lt;title&gt;&lt;style face="normal" font="default" size="100%"&gt;Citizen science records describe the distribution and migratory behaviour of a piscivorous predator, &lt;/style&gt;&lt;style face="italic" font="default" size="100%"&gt;Pomatomus saltatrix&lt;/style&gt;&lt;/title&gt;&lt;secondary-title&gt;ICES Journal of Marine Science&lt;/secondary-title&gt;&lt;/titles&gt;&lt;periodical&gt;&lt;full-title&gt;ICES Journal of Marine Science&lt;/full-title&gt;&lt;abbr-1&gt;ICES J. Mar. Sci.&lt;/abbr-1&gt;&lt;abbr-2&gt;ICES J Mar Sci&lt;/abbr-2&gt;&lt;/periodical&gt;&lt;pages&gt;1573-1582&lt;/pages&gt;&lt;volume&gt;75&lt;/volume&gt;&lt;number&gt;5&lt;/number&gt;&lt;dates&gt;&lt;year&gt;2018&lt;/year&gt;&lt;/dates&gt;&lt;urls&gt;&lt;/urls&gt;&lt;electronic-resource-num&gt;&lt;style face="underline" font="default" size="100%"&gt;https://doi.org/10.1093/icesjms/fsy057&lt;/style&gt;&lt;/electronic-resource-num&gt;&lt;/record&gt;&lt;/Cite&gt;&lt;/EndNote&gt;</w:instrText>
      </w:r>
      <w:r w:rsidR="0086568C" w:rsidRPr="00531285">
        <w:rPr>
          <w:rFonts w:cstheme="minorHAnsi"/>
        </w:rPr>
        <w:fldChar w:fldCharType="separate"/>
      </w:r>
      <w:r w:rsidR="00D2303A" w:rsidRPr="00531285">
        <w:rPr>
          <w:rFonts w:cstheme="minorHAnsi"/>
          <w:noProof/>
        </w:rPr>
        <w:t>(Brodie et al. 2018)</w:t>
      </w:r>
      <w:r w:rsidR="0086568C" w:rsidRPr="00531285">
        <w:rPr>
          <w:rFonts w:cstheme="minorHAnsi"/>
        </w:rPr>
        <w:fldChar w:fldCharType="end"/>
      </w:r>
      <w:r w:rsidR="003D78BB" w:rsidRPr="00531285">
        <w:rPr>
          <w:rFonts w:cstheme="minorHAnsi"/>
        </w:rPr>
        <w:t>. In winter</w:t>
      </w:r>
      <w:r w:rsidR="00A35C7E" w:rsidRPr="00531285">
        <w:rPr>
          <w:rFonts w:cstheme="minorHAnsi"/>
        </w:rPr>
        <w:t xml:space="preserve">, </w:t>
      </w:r>
      <w:r w:rsidR="00A35C7E" w:rsidRPr="00531285">
        <w:rPr>
          <w:rFonts w:cstheme="minorHAnsi"/>
          <w:i/>
        </w:rPr>
        <w:t xml:space="preserve">P saltatrix </w:t>
      </w:r>
      <w:r w:rsidR="003D78BB" w:rsidRPr="00531285">
        <w:rPr>
          <w:rFonts w:cstheme="minorHAnsi"/>
        </w:rPr>
        <w:t>migrates north, up to 26°</w:t>
      </w:r>
      <w:r w:rsidR="00990054" w:rsidRPr="00531285">
        <w:rPr>
          <w:rFonts w:cstheme="minorHAnsi"/>
        </w:rPr>
        <w:t xml:space="preserve"> </w:t>
      </w:r>
      <w:r w:rsidR="003D78BB" w:rsidRPr="00531285">
        <w:rPr>
          <w:rFonts w:cstheme="minorHAnsi"/>
        </w:rPr>
        <w:t>S (Fraser Island)</w:t>
      </w:r>
      <w:r w:rsidR="002B562F" w:rsidRPr="00531285">
        <w:rPr>
          <w:rFonts w:cstheme="minorHAnsi"/>
        </w:rPr>
        <w:t xml:space="preserve"> where in spring the main spawning event occurs</w:t>
      </w:r>
      <w:r w:rsidR="00A35C7E" w:rsidRPr="00531285">
        <w:rPr>
          <w:rFonts w:cstheme="minorHAnsi"/>
        </w:rPr>
        <w:t xml:space="preserve"> </w:t>
      </w:r>
      <w:r w:rsidR="00A35C7E" w:rsidRPr="00531285">
        <w:rPr>
          <w:rFonts w:cstheme="minorHAnsi"/>
        </w:rPr>
        <w:fldChar w:fldCharType="begin"/>
      </w:r>
      <w:r w:rsidR="00E07650" w:rsidRPr="00531285">
        <w:rPr>
          <w:rFonts w:cstheme="minorHAnsi"/>
        </w:rPr>
        <w:instrText xml:space="preserve"> ADDIN EN.CITE &lt;EndNote&gt;&lt;Cite&gt;&lt;Author&gt;Brodie&lt;/Author&gt;&lt;Year&gt;2018&lt;/Year&gt;&lt;RecNum&gt;321&lt;/RecNum&gt;&lt;DisplayText&gt;(Brodie et al. 2018)&lt;/DisplayText&gt;&lt;record&gt;&lt;rec-number&gt;321&lt;/rec-number&gt;&lt;foreign-keys&gt;&lt;key app="EN" db-id="tpvtxxttc2dzapezfe4xfz5nxr9at0sv9zrz" timestamp="1526274017"&gt;321&lt;/key&gt;&lt;/foreign-keys&gt;&lt;ref-type name="Journal Article"&gt;17&lt;/ref-type&gt;&lt;contributors&gt;&lt;authors&gt;&lt;author&gt;Brodie, S.&lt;/author&gt;&lt;author&gt;Litherland, L.&lt;/author&gt;&lt;author&gt;Stewart, J.&lt;/author&gt;&lt;author&gt;Schilling, Hayden T.&lt;/author&gt;&lt;author&gt;Pepperell, J.G.&lt;/author&gt;&lt;author&gt;Suthers, I. M.&lt;/author&gt;&lt;/authors&gt;&lt;/contributors&gt;&lt;titles&gt;&lt;title&gt;&lt;style face="normal" font="default" size="100%"&gt;Citizen science records describe the distribution and migratory behaviour of a piscivorous predator, &lt;/style&gt;&lt;style face="italic" font="default" size="100%"&gt;Pomatomus saltatrix&lt;/style&gt;&lt;/title&gt;&lt;secondary-title&gt;ICES Journal of Marine Science&lt;/secondary-title&gt;&lt;/titles&gt;&lt;periodical&gt;&lt;full-title&gt;ICES Journal of Marine Science&lt;/full-title&gt;&lt;abbr-1&gt;ICES J. Mar. Sci.&lt;/abbr-1&gt;&lt;abbr-2&gt;ICES J Mar Sci&lt;/abbr-2&gt;&lt;/periodical&gt;&lt;pages&gt;1573-1582&lt;/pages&gt;&lt;volume&gt;75&lt;/volume&gt;&lt;number&gt;5&lt;/number&gt;&lt;dates&gt;&lt;year&gt;2018&lt;/year&gt;&lt;/dates&gt;&lt;urls&gt;&lt;/urls&gt;&lt;electronic-resource-num&gt;&lt;style face="underline" font="default" size="100%"&gt;https://doi.org/10.1093/icesjms/fsy057&lt;/style&gt;&lt;/electronic-resource-num&gt;&lt;/record&gt;&lt;/Cite&gt;&lt;/EndNote&gt;</w:instrText>
      </w:r>
      <w:r w:rsidR="00A35C7E" w:rsidRPr="00531285">
        <w:rPr>
          <w:rFonts w:cstheme="minorHAnsi"/>
        </w:rPr>
        <w:fldChar w:fldCharType="separate"/>
      </w:r>
      <w:r w:rsidR="00E07650" w:rsidRPr="00531285">
        <w:rPr>
          <w:rFonts w:cstheme="minorHAnsi"/>
          <w:noProof/>
        </w:rPr>
        <w:t>(Brodie et al. 2018)</w:t>
      </w:r>
      <w:r w:rsidR="00A35C7E" w:rsidRPr="00531285">
        <w:rPr>
          <w:rFonts w:cstheme="minorHAnsi"/>
        </w:rPr>
        <w:fldChar w:fldCharType="end"/>
      </w:r>
      <w:r w:rsidR="003D78BB" w:rsidRPr="00531285">
        <w:rPr>
          <w:rFonts w:cstheme="minorHAnsi"/>
        </w:rPr>
        <w:t xml:space="preserve">. </w:t>
      </w:r>
      <w:r w:rsidR="00C774E9" w:rsidRPr="00531285">
        <w:rPr>
          <w:rFonts w:cstheme="minorHAnsi"/>
        </w:rPr>
        <w:t>This spawning event at Fraser Island is well documented</w:t>
      </w:r>
      <w:r w:rsidR="00E07650" w:rsidRPr="00531285">
        <w:rPr>
          <w:rFonts w:cstheme="minorHAnsi"/>
        </w:rPr>
        <w:t xml:space="preserve"> </w:t>
      </w:r>
      <w:r w:rsidR="00E07650" w:rsidRPr="00531285">
        <w:rPr>
          <w:rFonts w:cstheme="minorHAnsi"/>
        </w:rPr>
        <w:fldChar w:fldCharType="begin">
          <w:fldData xml:space="preserve">PEVuZE5vdGU+PENpdGU+PEF1dGhvcj5Qb2xsb2NrPC9BdXRob3I+PFllYXI+MTk4NDwvWWVhcj48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</w:fldData>
        </w:fldChar>
      </w:r>
      <w:r w:rsidR="00684E77">
        <w:rPr>
          <w:rFonts w:cstheme="minorHAnsi"/>
        </w:rPr>
        <w:instrText xml:space="preserve"> ADDIN EN.CITE </w:instrText>
      </w:r>
      <w:r w:rsidR="00684E77">
        <w:rPr>
          <w:rFonts w:cstheme="minorHAnsi"/>
        </w:rPr>
        <w:fldChar w:fldCharType="begin">
          <w:fldData xml:space="preserve">PEVuZE5vdGU+PENpdGU+PEF1dGhvcj5Qb2xsb2NrPC9BdXRob3I+PFllYXI+MTk4NDwvWWVhcj48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</w:fldData>
        </w:fldChar>
      </w:r>
      <w:r w:rsidR="00684E77">
        <w:rPr>
          <w:rFonts w:cstheme="minorHAnsi"/>
        </w:rPr>
        <w:instrText xml:space="preserve"> ADDIN EN.CITE.DATA </w:instrText>
      </w:r>
      <w:r w:rsidR="00684E77">
        <w:rPr>
          <w:rFonts w:cstheme="minorHAnsi"/>
        </w:rPr>
      </w:r>
      <w:r w:rsidR="00684E77">
        <w:rPr>
          <w:rFonts w:cstheme="minorHAnsi"/>
        </w:rPr>
        <w:fldChar w:fldCharType="end"/>
      </w:r>
      <w:r w:rsidR="00E07650" w:rsidRPr="00531285">
        <w:rPr>
          <w:rFonts w:cstheme="minorHAnsi"/>
        </w:rPr>
      </w:r>
      <w:r w:rsidR="00E07650" w:rsidRPr="00531285">
        <w:rPr>
          <w:rFonts w:cstheme="minorHAnsi"/>
        </w:rPr>
        <w:fldChar w:fldCharType="separate"/>
      </w:r>
      <w:r w:rsidR="00684E77">
        <w:rPr>
          <w:rFonts w:cstheme="minorHAnsi"/>
          <w:noProof/>
        </w:rPr>
        <w:t>(Pollock 1984; Zeller et al. 1996)</w:t>
      </w:r>
      <w:r w:rsidR="00E07650" w:rsidRPr="00531285">
        <w:rPr>
          <w:rFonts w:cstheme="minorHAnsi"/>
        </w:rPr>
        <w:fldChar w:fldCharType="end"/>
      </w:r>
      <w:r w:rsidR="00E07650" w:rsidRPr="00531285">
        <w:rPr>
          <w:rFonts w:cstheme="minorHAnsi"/>
        </w:rPr>
        <w:t>,</w:t>
      </w:r>
      <w:r w:rsidR="00C774E9" w:rsidRPr="00531285">
        <w:rPr>
          <w:rFonts w:cstheme="minorHAnsi"/>
        </w:rPr>
        <w:t xml:space="preserve"> result</w:t>
      </w:r>
      <w:r w:rsidR="00E07650" w:rsidRPr="00531285">
        <w:rPr>
          <w:rFonts w:cstheme="minorHAnsi"/>
        </w:rPr>
        <w:t>ing</w:t>
      </w:r>
      <w:r w:rsidR="00C774E9" w:rsidRPr="00531285">
        <w:rPr>
          <w:rFonts w:cstheme="minorHAnsi"/>
        </w:rPr>
        <w:t xml:space="preserve"> in a seasonal closure</w:t>
      </w:r>
      <w:r w:rsidR="00A35C7E" w:rsidRPr="00531285">
        <w:rPr>
          <w:rFonts w:cstheme="minorHAnsi"/>
        </w:rPr>
        <w:t xml:space="preserve"> (August – September)</w:t>
      </w:r>
      <w:r w:rsidR="00C774E9" w:rsidRPr="00531285">
        <w:rPr>
          <w:rFonts w:cstheme="minorHAnsi"/>
        </w:rPr>
        <w:t xml:space="preserve"> of fishing to protect the species </w:t>
      </w:r>
      <w:r w:rsidR="0086568C" w:rsidRPr="00531285">
        <w:rPr>
          <w:rFonts w:cstheme="minorHAnsi"/>
        </w:rPr>
        <w:fldChar w:fldCharType="begin"/>
      </w:r>
      <w:r w:rsidR="00D2303A" w:rsidRPr="00531285">
        <w:rPr>
          <w:rFonts w:cstheme="minorHAnsi"/>
        </w:rPr>
        <w:instrText xml:space="preserve"> ADDIN EN.CITE &lt;EndNote&gt;&lt;Cite&gt;&lt;Author&gt;Leigh&lt;/Author&gt;&lt;Year&gt;2017&lt;/Year&gt;&lt;RecNum&gt;277&lt;/RecNum&gt;&lt;DisplayText&gt;(Leigh et al. 2017)&lt;/DisplayText&gt;&lt;record&gt;&lt;rec-number&gt;277&lt;/rec-number&gt;&lt;foreign-keys&gt;&lt;key app="EN" db-id="tpvtxxttc2dzapezfe4xfz5nxr9at0sv9zrz" timestamp="1513139203"&gt;277&lt;/key&gt;&lt;/foreign-keys&gt;&lt;ref-type name="Report"&gt;27&lt;/ref-type&gt;&lt;contributors&gt;&lt;authors&gt;&lt;author&gt;Leigh, George M.&lt;/author&gt;&lt;author&gt;O&amp;apos;Neill, Michael F.&lt;/author&gt;&lt;author&gt;Stewart, J.&lt;/author&gt;&lt;/authors&gt;&lt;/contributors&gt;&lt;titles&gt;&lt;title&gt;&lt;style face="normal" font="default" size="100%"&gt;Stock assessment of the Australian east coast tailor (&lt;/style&gt;&lt;style face="italic" font="default" size="100%"&gt;Pomatomus saltatrix&lt;/style&gt;&lt;style face="normal" font="default" size="100%"&gt;) fishery&lt;/style&gt;&lt;/title&gt;&lt;/titles&gt;&lt;dates&gt;&lt;year&gt;2017&lt;/year&gt;&lt;/dates&gt;&lt;pub-location&gt;Brisbane&lt;/pub-location&gt;&lt;publisher&gt;Queensland Department of Agriculture and Fisheries&lt;/publisher&gt;&lt;urls&gt;&lt;related-urls&gt;&lt;url&gt;&lt;style face="underline" font="default" size="100%"&gt;http://era.daf.qld.gov.au/id/eprint/5689/&lt;/style&gt;&lt;/url&gt;&lt;/related-urls&gt;&lt;/urls&gt;&lt;/record&gt;&lt;/Cite&gt;&lt;/EndNote&gt;</w:instrText>
      </w:r>
      <w:r w:rsidR="0086568C" w:rsidRPr="00531285">
        <w:rPr>
          <w:rFonts w:cstheme="minorHAnsi"/>
        </w:rPr>
        <w:fldChar w:fldCharType="separate"/>
      </w:r>
      <w:r w:rsidR="00D2303A" w:rsidRPr="00531285">
        <w:rPr>
          <w:rFonts w:cstheme="minorHAnsi"/>
          <w:noProof/>
        </w:rPr>
        <w:t>(Leigh et al. 2017)</w:t>
      </w:r>
      <w:r w:rsidR="0086568C" w:rsidRPr="00531285">
        <w:rPr>
          <w:rFonts w:cstheme="minorHAnsi"/>
        </w:rPr>
        <w:fldChar w:fldCharType="end"/>
      </w:r>
      <w:r w:rsidR="00C774E9" w:rsidRPr="00531285">
        <w:rPr>
          <w:rFonts w:cstheme="minorHAnsi"/>
        </w:rPr>
        <w:t xml:space="preserve">. </w:t>
      </w:r>
      <w:r w:rsidR="00140F74" w:rsidRPr="00531285">
        <w:rPr>
          <w:rFonts w:cstheme="minorHAnsi"/>
        </w:rPr>
        <w:t xml:space="preserve">However, </w:t>
      </w:r>
      <w:r w:rsidR="002B562F" w:rsidRPr="00531285">
        <w:rPr>
          <w:rFonts w:cstheme="minorHAnsi"/>
        </w:rPr>
        <w:t>it was</w:t>
      </w:r>
      <w:r w:rsidR="00140F74" w:rsidRPr="00531285">
        <w:rPr>
          <w:rFonts w:cstheme="minorHAnsi"/>
        </w:rPr>
        <w:t xml:space="preserve"> recently</w:t>
      </w:r>
      <w:r w:rsidR="002B562F" w:rsidRPr="00531285">
        <w:rPr>
          <w:rFonts w:cstheme="minorHAnsi"/>
        </w:rPr>
        <w:t xml:space="preserve"> shown that</w:t>
      </w:r>
      <w:r w:rsidR="003F713C" w:rsidRPr="00531285">
        <w:rPr>
          <w:rFonts w:cstheme="minorHAnsi"/>
        </w:rPr>
        <w:t xml:space="preserve"> th</w:t>
      </w:r>
      <w:r w:rsidR="001F5A7D" w:rsidRPr="00531285">
        <w:rPr>
          <w:rFonts w:cstheme="minorHAnsi"/>
        </w:rPr>
        <w:t>e</w:t>
      </w:r>
      <w:r w:rsidR="00EB7B65" w:rsidRPr="00531285">
        <w:rPr>
          <w:rFonts w:cstheme="minorHAnsi"/>
        </w:rPr>
        <w:t xml:space="preserve"> latitudinal range of the</w:t>
      </w:r>
      <w:r w:rsidR="001F5A7D" w:rsidRPr="00531285">
        <w:rPr>
          <w:rFonts w:cstheme="minorHAnsi"/>
        </w:rPr>
        <w:t xml:space="preserve"> spring</w:t>
      </w:r>
      <w:r w:rsidR="002B562F" w:rsidRPr="00531285">
        <w:rPr>
          <w:rFonts w:cstheme="minorHAnsi"/>
        </w:rPr>
        <w:t xml:space="preserve"> spawning event extends south to 30</w:t>
      </w:r>
      <w:r w:rsidR="00C774E9" w:rsidRPr="00531285">
        <w:rPr>
          <w:rFonts w:cstheme="minorHAnsi"/>
        </w:rPr>
        <w:t>°</w:t>
      </w:r>
      <w:r w:rsidR="00990054" w:rsidRPr="00531285">
        <w:rPr>
          <w:rFonts w:cstheme="minorHAnsi"/>
        </w:rPr>
        <w:t xml:space="preserve"> </w:t>
      </w:r>
      <w:r w:rsidR="002B562F" w:rsidRPr="00531285">
        <w:rPr>
          <w:rFonts w:cstheme="minorHAnsi"/>
        </w:rPr>
        <w:t xml:space="preserve">S and a previously unrecognised spawning event </w:t>
      </w:r>
      <w:r w:rsidR="00EF3934" w:rsidRPr="00531285">
        <w:rPr>
          <w:rFonts w:cstheme="minorHAnsi"/>
        </w:rPr>
        <w:t xml:space="preserve">occurs </w:t>
      </w:r>
      <w:r w:rsidR="002B562F" w:rsidRPr="00531285">
        <w:rPr>
          <w:rFonts w:cstheme="minorHAnsi"/>
        </w:rPr>
        <w:t>between 28</w:t>
      </w:r>
      <w:r w:rsidR="00C774E9" w:rsidRPr="00531285">
        <w:rPr>
          <w:rFonts w:cstheme="minorHAnsi"/>
        </w:rPr>
        <w:t>°</w:t>
      </w:r>
      <w:r w:rsidR="00990054" w:rsidRPr="00531285">
        <w:rPr>
          <w:rFonts w:cstheme="minorHAnsi"/>
        </w:rPr>
        <w:t xml:space="preserve"> </w:t>
      </w:r>
      <w:r w:rsidR="002B562F" w:rsidRPr="00531285">
        <w:rPr>
          <w:rFonts w:cstheme="minorHAnsi"/>
        </w:rPr>
        <w:t>S and 30</w:t>
      </w:r>
      <w:r w:rsidR="00C774E9" w:rsidRPr="00531285">
        <w:rPr>
          <w:rFonts w:cstheme="minorHAnsi"/>
        </w:rPr>
        <w:t>°</w:t>
      </w:r>
      <w:r w:rsidR="00990054" w:rsidRPr="00531285">
        <w:rPr>
          <w:rFonts w:cstheme="minorHAnsi"/>
        </w:rPr>
        <w:t xml:space="preserve"> </w:t>
      </w:r>
      <w:r w:rsidR="002B562F" w:rsidRPr="00531285">
        <w:rPr>
          <w:rFonts w:cstheme="minorHAnsi"/>
        </w:rPr>
        <w:t>S during summer</w:t>
      </w:r>
      <w:r w:rsidR="001872A0" w:rsidRPr="00531285">
        <w:rPr>
          <w:rFonts w:cstheme="minorHAnsi"/>
        </w:rPr>
        <w:t xml:space="preserve"> </w:t>
      </w:r>
      <w:r w:rsidR="001872A0" w:rsidRPr="00531285">
        <w:rPr>
          <w:rFonts w:cstheme="minorHAnsi"/>
        </w:rPr>
        <w:fldChar w:fldCharType="begin"/>
      </w:r>
      <w:r w:rsidR="00D2303A" w:rsidRPr="00531285">
        <w:rPr>
          <w:rFonts w:cstheme="minorHAnsi"/>
        </w:rPr>
        <w:instrText xml:space="preserve"> ADDIN EN.CITE &lt;EndNote&gt;&lt;Cite&gt;&lt;Author&gt;Schilling&lt;/Author&gt;&lt;Year&gt;2019&lt;/Year&gt;&lt;RecNum&gt;468&lt;/RecNum&gt;&lt;DisplayText&gt;(Schilling et al. 2019)&lt;/DisplayText&gt;&lt;record&gt;&lt;rec-number&gt;468&lt;/rec-number&gt;&lt;foreign-keys&gt;&lt;key app="EN" db-id="tpvtxxttc2dzapezfe4xfz5nxr9at0sv9zrz" timestamp="1556252102"&gt;468&lt;/key&gt;&lt;/foreign-keys&gt;&lt;ref-type name="Journal Article"&gt;17&lt;/ref-type&gt;&lt;contributors&gt;&lt;authors&gt;&lt;author&gt;Schilling, Hayden T.&lt;/author&gt;&lt;author&gt;Smith, James A.&lt;/author&gt;&lt;author&gt;Stewart, John&lt;/author&gt;&lt;author&gt;Everett, Jason D.&lt;/author&gt;&lt;author&gt;Hughes, Julian M.&lt;/author&gt;&lt;author&gt;Suthers, Iain M.&lt;/author&gt;&lt;/authors&gt;&lt;/contributors&gt;&lt;titles&gt;&lt;title&gt;&lt;style face="normal" font="default" size="100%"&gt;Reduced exploitation is associated with an altered sex ratio and larger length at maturity in southwest Pacific (east Australian) &lt;/style&gt;&lt;style face="italic" font="default" size="100%"&gt;Pomatomus saltatrix&lt;/style&gt;&lt;/title&gt;&lt;secondary-title&gt;Marine Environmental Research&lt;/secondary-title&gt;&lt;/titles&gt;&lt;periodical&gt;&lt;full-title&gt;Marine Environmental Research&lt;/full-title&gt;&lt;abbr-1&gt;Mar. Environ. Res.&lt;/abbr-1&gt;&lt;abbr-2&gt;Mar Environ Res&lt;/abbr-2&gt;&lt;/periodical&gt;&lt;pages&gt;72-79&lt;/pages&gt;&lt;volume&gt;147&lt;/volume&gt;&lt;keywords&gt;&lt;keyword&gt;Reproductive biology&lt;/keyword&gt;&lt;keyword&gt;Bluefish&lt;/keyword&gt;&lt;keyword&gt;Fecundity&lt;/keyword&gt;&lt;keyword&gt;Multiple spawning periods&lt;/keyword&gt;&lt;keyword&gt;Tailor&lt;/keyword&gt;&lt;keyword&gt;Historical changes&lt;/keyword&gt;&lt;keyword&gt;Fishing effects&lt;/keyword&gt;&lt;/keywords&gt;&lt;dates&gt;&lt;year&gt;2019&lt;/year&gt;&lt;pub-dates&gt;&lt;date&gt;2019/03/03/&lt;/date&gt;&lt;/pub-dates&gt;&lt;/dates&gt;&lt;isbn&gt;0141-1136&lt;/isbn&gt;&lt;urls&gt;&lt;related-urls&gt;&lt;url&gt;&lt;style face="underline" font="default" size="100%"&gt;http://www.sciencedirect.com/science/article/pii/S0141113618308900&lt;/style&gt;&lt;/url&gt;&lt;/related-urls&gt;&lt;/urls&gt;&lt;electronic-resource-num&gt;&lt;style face="underline" font="default" size="100%"&gt;https://doi.org/10.1016/j.marenvres.2019.02.012&lt;/style&gt;&lt;/electronic-resource-num&gt;&lt;/record&gt;&lt;/Cite&gt;&lt;/EndNote&gt;</w:instrText>
      </w:r>
      <w:r w:rsidR="001872A0" w:rsidRPr="00531285">
        <w:rPr>
          <w:rFonts w:cstheme="minorHAnsi"/>
        </w:rPr>
        <w:fldChar w:fldCharType="separate"/>
      </w:r>
      <w:r w:rsidR="00D2303A" w:rsidRPr="00531285">
        <w:rPr>
          <w:rFonts w:cstheme="minorHAnsi"/>
          <w:noProof/>
        </w:rPr>
        <w:t>(Schilling et al. 2019)</w:t>
      </w:r>
      <w:r w:rsidR="001872A0" w:rsidRPr="00531285">
        <w:rPr>
          <w:rFonts w:cstheme="minorHAnsi"/>
        </w:rPr>
        <w:fldChar w:fldCharType="end"/>
      </w:r>
      <w:r w:rsidR="002B562F" w:rsidRPr="00531285">
        <w:rPr>
          <w:rFonts w:cstheme="minorHAnsi"/>
        </w:rPr>
        <w:t>.</w:t>
      </w:r>
      <w:r w:rsidR="00C774E9" w:rsidRPr="00531285">
        <w:rPr>
          <w:rFonts w:cstheme="minorHAnsi"/>
        </w:rPr>
        <w:t xml:space="preserve"> </w:t>
      </w:r>
      <w:r w:rsidR="00EE4020" w:rsidRPr="00531285">
        <w:rPr>
          <w:rFonts w:cstheme="minorHAnsi"/>
        </w:rPr>
        <w:t xml:space="preserve">Given the current management </w:t>
      </w:r>
      <w:r w:rsidR="00E07650" w:rsidRPr="00531285">
        <w:rPr>
          <w:rFonts w:cstheme="minorHAnsi"/>
        </w:rPr>
        <w:t>focuses only one a subset of the spawning activity</w:t>
      </w:r>
      <w:r w:rsidR="00EE4020" w:rsidRPr="00531285">
        <w:rPr>
          <w:rFonts w:cstheme="minorHAnsi"/>
        </w:rPr>
        <w:t xml:space="preserve"> for this species, it is important to quantify the</w:t>
      </w:r>
      <w:r w:rsidR="00E07650" w:rsidRPr="00531285">
        <w:rPr>
          <w:rFonts w:cstheme="minorHAnsi"/>
        </w:rPr>
        <w:t xml:space="preserve"> relative importance of </w:t>
      </w:r>
      <w:r w:rsidR="00EE4020" w:rsidRPr="00531285">
        <w:rPr>
          <w:rFonts w:cstheme="minorHAnsi"/>
        </w:rPr>
        <w:t xml:space="preserve">this temporally and spatially extended spawning to the dispersal of </w:t>
      </w:r>
      <w:r w:rsidR="00EE4020" w:rsidRPr="00531285">
        <w:rPr>
          <w:rFonts w:cstheme="minorHAnsi"/>
          <w:i/>
          <w:iCs/>
        </w:rPr>
        <w:t>P. saltatrix</w:t>
      </w:r>
      <w:r w:rsidR="00EE4020" w:rsidRPr="00531285">
        <w:rPr>
          <w:rFonts w:cstheme="minorHAnsi"/>
        </w:rPr>
        <w:t xml:space="preserve">, above that achieved by the traditional spawning event at </w:t>
      </w:r>
      <w:r w:rsidR="00EE4020" w:rsidRPr="00531285">
        <w:rPr>
          <w:rFonts w:cstheme="minorHAnsi"/>
        </w:rPr>
        <w:lastRenderedPageBreak/>
        <w:t xml:space="preserve">Fraser Island. </w:t>
      </w:r>
      <w:r w:rsidR="00140F74" w:rsidRPr="00531285">
        <w:rPr>
          <w:rFonts w:cstheme="minorHAnsi"/>
        </w:rPr>
        <w:t>This has</w:t>
      </w:r>
      <w:r w:rsidR="00E07650" w:rsidRPr="00531285">
        <w:rPr>
          <w:rFonts w:cstheme="minorHAnsi"/>
        </w:rPr>
        <w:t xml:space="preserve"> broader</w:t>
      </w:r>
      <w:r w:rsidR="00140F74" w:rsidRPr="00531285">
        <w:rPr>
          <w:rFonts w:cstheme="minorHAnsi"/>
        </w:rPr>
        <w:t xml:space="preserve"> implications for understanding how</w:t>
      </w:r>
      <w:r w:rsidR="00EE4020" w:rsidRPr="00531285">
        <w:rPr>
          <w:rFonts w:cstheme="minorHAnsi"/>
        </w:rPr>
        <w:t xml:space="preserve"> other</w:t>
      </w:r>
      <w:r w:rsidR="00140F74" w:rsidRPr="00531285">
        <w:rPr>
          <w:rFonts w:cstheme="minorHAnsi"/>
        </w:rPr>
        <w:t xml:space="preserve"> species with multiple spawning events use variation in </w:t>
      </w:r>
      <w:r w:rsidR="00E07650" w:rsidRPr="00531285">
        <w:rPr>
          <w:rFonts w:cstheme="minorHAnsi"/>
        </w:rPr>
        <w:t xml:space="preserve">western boundary currents </w:t>
      </w:r>
      <w:r w:rsidR="00140F74" w:rsidRPr="00531285">
        <w:rPr>
          <w:rFonts w:cstheme="minorHAnsi"/>
        </w:rPr>
        <w:t>to maximise larval dispersal.</w:t>
      </w:r>
    </w:p>
    <w:p w14:paraId="6680F034" w14:textId="44D76838" w:rsidR="00AD4EAE" w:rsidRPr="00531285" w:rsidRDefault="00F51D3F" w:rsidP="00E4010E">
      <w:pPr>
        <w:spacing w:line="360" w:lineRule="auto"/>
        <w:rPr>
          <w:rFonts w:cstheme="minorHAnsi"/>
        </w:rPr>
      </w:pPr>
      <w:r w:rsidRPr="00531285">
        <w:rPr>
          <w:rFonts w:cstheme="minorHAnsi"/>
        </w:rPr>
        <w:tab/>
      </w:r>
      <w:r w:rsidR="001B1B1E" w:rsidRPr="00531285">
        <w:rPr>
          <w:rFonts w:cstheme="minorHAnsi"/>
        </w:rPr>
        <w:t xml:space="preserve">The overall goal of this study </w:t>
      </w:r>
      <w:r w:rsidR="003F05C4" w:rsidRPr="00531285">
        <w:rPr>
          <w:rFonts w:cstheme="minorHAnsi"/>
        </w:rPr>
        <w:t>wa</w:t>
      </w:r>
      <w:r w:rsidR="001B1B1E" w:rsidRPr="00531285">
        <w:rPr>
          <w:rFonts w:cstheme="minorHAnsi"/>
        </w:rPr>
        <w:t>s to</w:t>
      </w:r>
      <w:r w:rsidR="001D3794" w:rsidRPr="00531285">
        <w:rPr>
          <w:rFonts w:cstheme="minorHAnsi"/>
        </w:rPr>
        <w:t xml:space="preserve"> understand how multiple spawning events can influence larval dispersal</w:t>
      </w:r>
      <w:r w:rsidR="00A03849" w:rsidRPr="00531285">
        <w:rPr>
          <w:rFonts w:cstheme="minorHAnsi"/>
        </w:rPr>
        <w:t xml:space="preserve"> </w:t>
      </w:r>
      <w:r w:rsidR="002F6C69" w:rsidRPr="00531285">
        <w:rPr>
          <w:rFonts w:cstheme="minorHAnsi"/>
        </w:rPr>
        <w:t>in a</w:t>
      </w:r>
      <w:r w:rsidR="00A03849" w:rsidRPr="00531285">
        <w:rPr>
          <w:rFonts w:cstheme="minorHAnsi"/>
        </w:rPr>
        <w:t xml:space="preserve"> western boundary current</w:t>
      </w:r>
      <w:r w:rsidR="001D3794" w:rsidRPr="00531285">
        <w:rPr>
          <w:rFonts w:cstheme="minorHAnsi"/>
        </w:rPr>
        <w:t xml:space="preserve"> by</w:t>
      </w:r>
      <w:r w:rsidR="00C774E9" w:rsidRPr="00531285">
        <w:rPr>
          <w:rFonts w:cstheme="minorHAnsi"/>
        </w:rPr>
        <w:t xml:space="preserve"> </w:t>
      </w:r>
      <w:r w:rsidR="001B1B1E" w:rsidRPr="00531285">
        <w:rPr>
          <w:rFonts w:cstheme="minorHAnsi"/>
        </w:rPr>
        <w:t>investigat</w:t>
      </w:r>
      <w:r w:rsidR="001D3794" w:rsidRPr="00531285">
        <w:rPr>
          <w:rFonts w:cstheme="minorHAnsi"/>
        </w:rPr>
        <w:t>ing the</w:t>
      </w:r>
      <w:r w:rsidR="001B1B1E" w:rsidRPr="00531285">
        <w:rPr>
          <w:rFonts w:cstheme="minorHAnsi"/>
        </w:rPr>
        <w:t xml:space="preserve"> </w:t>
      </w:r>
      <w:r w:rsidR="004B75E7" w:rsidRPr="00531285">
        <w:rPr>
          <w:rFonts w:cstheme="minorHAnsi"/>
        </w:rPr>
        <w:t>dispersal of</w:t>
      </w:r>
      <w:r w:rsidR="001B1B1E" w:rsidRPr="00531285">
        <w:rPr>
          <w:rFonts w:cstheme="minorHAnsi"/>
        </w:rPr>
        <w:t xml:space="preserve"> </w:t>
      </w:r>
      <w:r w:rsidR="001B1B1E" w:rsidRPr="00531285">
        <w:rPr>
          <w:rFonts w:cstheme="minorHAnsi"/>
          <w:i/>
        </w:rPr>
        <w:t>P. saltatrix</w:t>
      </w:r>
      <w:r w:rsidR="001B1B1E" w:rsidRPr="00531285">
        <w:rPr>
          <w:rFonts w:cstheme="minorHAnsi"/>
        </w:rPr>
        <w:t xml:space="preserve"> </w:t>
      </w:r>
      <w:r w:rsidR="004B75E7" w:rsidRPr="00531285">
        <w:rPr>
          <w:rFonts w:cstheme="minorHAnsi"/>
        </w:rPr>
        <w:t xml:space="preserve">larvae </w:t>
      </w:r>
      <w:r w:rsidR="00EB7B65" w:rsidRPr="00531285">
        <w:rPr>
          <w:rFonts w:cstheme="minorHAnsi"/>
        </w:rPr>
        <w:t>off</w:t>
      </w:r>
      <w:r w:rsidR="001B1B1E" w:rsidRPr="00531285">
        <w:rPr>
          <w:rFonts w:cstheme="minorHAnsi"/>
        </w:rPr>
        <w:t xml:space="preserve"> eastern Australia</w:t>
      </w:r>
      <w:r w:rsidR="00EB078A" w:rsidRPr="00531285">
        <w:rPr>
          <w:rFonts w:cstheme="minorHAnsi"/>
        </w:rPr>
        <w:t>,</w:t>
      </w:r>
      <w:r w:rsidR="004B75E7" w:rsidRPr="00531285">
        <w:rPr>
          <w:rFonts w:cstheme="minorHAnsi"/>
        </w:rPr>
        <w:t xml:space="preserve"> </w:t>
      </w:r>
      <w:r w:rsidR="001D3BCD" w:rsidRPr="00531285">
        <w:rPr>
          <w:rFonts w:cstheme="minorHAnsi"/>
        </w:rPr>
        <w:t xml:space="preserve">utilising </w:t>
      </w:r>
      <w:r w:rsidR="001D3BCD">
        <w:rPr>
          <w:rFonts w:cstheme="minorHAnsi"/>
        </w:rPr>
        <w:t xml:space="preserve">a particle tracking model and </w:t>
      </w:r>
      <w:r w:rsidR="001D3BCD" w:rsidRPr="00531285">
        <w:rPr>
          <w:rFonts w:cstheme="minorHAnsi"/>
        </w:rPr>
        <w:t xml:space="preserve">the recently recognised </w:t>
      </w:r>
      <w:r w:rsidR="001D3BCD">
        <w:rPr>
          <w:rFonts w:cstheme="minorHAnsi"/>
        </w:rPr>
        <w:t>extension to this population’s spawning</w:t>
      </w:r>
      <w:r w:rsidR="001D3BCD" w:rsidRPr="00531285">
        <w:rPr>
          <w:rFonts w:cstheme="minorHAnsi"/>
        </w:rPr>
        <w:t>. Specifically, this study aim</w:t>
      </w:r>
      <w:r w:rsidR="001D3BCD">
        <w:rPr>
          <w:rFonts w:cstheme="minorHAnsi"/>
        </w:rPr>
        <w:t>ed</w:t>
      </w:r>
      <w:r w:rsidR="001D3BCD" w:rsidRPr="00531285">
        <w:rPr>
          <w:rFonts w:cstheme="minorHAnsi"/>
        </w:rPr>
        <w:t xml:space="preserve"> to 1. </w:t>
      </w:r>
      <w:r w:rsidR="001D3BCD">
        <w:rPr>
          <w:rFonts w:cstheme="minorHAnsi"/>
        </w:rPr>
        <w:t>c</w:t>
      </w:r>
      <w:r w:rsidR="001D3BCD" w:rsidRPr="00531285">
        <w:rPr>
          <w:rFonts w:cstheme="minorHAnsi"/>
        </w:rPr>
        <w:t xml:space="preserve">ompare potential settlement of larvae at different latitudes along eastern Australia from the different spawning events, and 2. </w:t>
      </w:r>
      <w:r w:rsidR="001D3BCD">
        <w:rPr>
          <w:rFonts w:cstheme="minorHAnsi"/>
        </w:rPr>
        <w:t>i</w:t>
      </w:r>
      <w:r w:rsidR="001D3BCD" w:rsidRPr="00531285">
        <w:rPr>
          <w:rFonts w:cstheme="minorHAnsi"/>
        </w:rPr>
        <w:t xml:space="preserve">nvestigate if observed locations of juvenile </w:t>
      </w:r>
      <w:r w:rsidR="001D3BCD" w:rsidRPr="00531285">
        <w:rPr>
          <w:rFonts w:cstheme="minorHAnsi"/>
          <w:i/>
        </w:rPr>
        <w:t>P. saltatrix</w:t>
      </w:r>
      <w:r w:rsidR="001D3BCD" w:rsidRPr="00531285">
        <w:rPr>
          <w:rFonts w:cstheme="minorHAnsi"/>
        </w:rPr>
        <w:t xml:space="preserve"> can be explained by the recently recognised spawning events.</w:t>
      </w:r>
    </w:p>
    <w:p w14:paraId="64063573" w14:textId="77777777" w:rsidR="00937725" w:rsidRPr="00531285" w:rsidRDefault="00937725">
      <w:pPr>
        <w:rPr>
          <w:rFonts w:cstheme="minorHAnsi"/>
        </w:rPr>
      </w:pPr>
      <w:r w:rsidRPr="00531285">
        <w:rPr>
          <w:rFonts w:cstheme="minorHAnsi"/>
        </w:rPr>
        <w:br w:type="page"/>
      </w:r>
    </w:p>
    <w:p w14:paraId="1BC1F123" w14:textId="2E21DC1E" w:rsidR="00BF7BE1" w:rsidRPr="00531285" w:rsidRDefault="00BF7BE1" w:rsidP="00E4010E">
      <w:pPr>
        <w:spacing w:line="360" w:lineRule="auto"/>
        <w:rPr>
          <w:rFonts w:cstheme="minorHAnsi"/>
          <w:b/>
        </w:rPr>
      </w:pPr>
      <w:r w:rsidRPr="00531285">
        <w:rPr>
          <w:rFonts w:cstheme="minorHAnsi"/>
          <w:b/>
        </w:rPr>
        <w:lastRenderedPageBreak/>
        <w:t>Methods</w:t>
      </w:r>
    </w:p>
    <w:p w14:paraId="195EA5D8" w14:textId="47ED43FA" w:rsidR="001805B8" w:rsidRPr="00531285" w:rsidRDefault="00047EE7" w:rsidP="00E4010E">
      <w:pPr>
        <w:spacing w:line="360" w:lineRule="auto"/>
        <w:rPr>
          <w:rFonts w:cstheme="minorHAnsi"/>
          <w:i/>
        </w:rPr>
      </w:pPr>
      <w:r w:rsidRPr="00531285">
        <w:rPr>
          <w:rFonts w:cstheme="minorHAnsi"/>
          <w:i/>
        </w:rPr>
        <w:t>Hydrodynamic</w:t>
      </w:r>
      <w:r w:rsidR="001805B8" w:rsidRPr="00531285">
        <w:rPr>
          <w:rFonts w:cstheme="minorHAnsi"/>
          <w:i/>
        </w:rPr>
        <w:t xml:space="preserve"> model details</w:t>
      </w:r>
    </w:p>
    <w:p w14:paraId="35880676" w14:textId="1090FCEB" w:rsidR="00EB7B65" w:rsidRPr="00531285" w:rsidRDefault="005860DE" w:rsidP="00EB7B65">
      <w:pPr>
        <w:widowControl w:val="0"/>
        <w:autoSpaceDE w:val="0"/>
        <w:autoSpaceDN w:val="0"/>
        <w:adjustRightInd w:val="0"/>
        <w:spacing w:line="360" w:lineRule="auto"/>
        <w:rPr>
          <w:rFonts w:cstheme="minorHAnsi"/>
          <w:lang w:val="en-US"/>
        </w:rPr>
      </w:pPr>
      <w:r w:rsidRPr="00531285">
        <w:rPr>
          <w:rFonts w:cstheme="minorHAnsi"/>
        </w:rPr>
        <w:t xml:space="preserve">To investigate oceanographic larval dispersal from the identified spawning periods, particle tracking </w:t>
      </w:r>
      <w:r w:rsidR="00EB7B65" w:rsidRPr="00531285">
        <w:rPr>
          <w:rFonts w:cstheme="minorHAnsi"/>
        </w:rPr>
        <w:t>experiments</w:t>
      </w:r>
      <w:r w:rsidRPr="00531285">
        <w:rPr>
          <w:rFonts w:cstheme="minorHAnsi"/>
        </w:rPr>
        <w:t xml:space="preserve"> </w:t>
      </w:r>
      <w:r w:rsidR="00EB7B65" w:rsidRPr="00531285">
        <w:rPr>
          <w:rFonts w:cstheme="minorHAnsi"/>
        </w:rPr>
        <w:t>were</w:t>
      </w:r>
      <w:r w:rsidRPr="00531285">
        <w:rPr>
          <w:rFonts w:cstheme="minorHAnsi"/>
        </w:rPr>
        <w:t xml:space="preserve"> run using</w:t>
      </w:r>
      <w:r w:rsidR="00EB7B65" w:rsidRPr="00531285">
        <w:rPr>
          <w:rFonts w:cstheme="minorHAnsi"/>
        </w:rPr>
        <w:t xml:space="preserve"> an offline Lagrangian particle tracking model,</w:t>
      </w:r>
      <w:r w:rsidRPr="00531285">
        <w:rPr>
          <w:rFonts w:cstheme="minorHAnsi"/>
        </w:rPr>
        <w:t xml:space="preserve"> PARCELS</w:t>
      </w:r>
      <w:r w:rsidR="00425227" w:rsidRPr="00531285">
        <w:rPr>
          <w:rFonts w:cstheme="minorHAnsi"/>
        </w:rPr>
        <w:t xml:space="preserve"> “Probably A Really Computationally Efficient Lagrangian Simulator”</w:t>
      </w:r>
      <w:r w:rsidRPr="00531285">
        <w:rPr>
          <w:rFonts w:cstheme="minorHAnsi"/>
        </w:rPr>
        <w:t xml:space="preserve"> </w:t>
      </w:r>
      <w:r w:rsidRPr="00531285">
        <w:rPr>
          <w:rFonts w:cstheme="minorHAnsi"/>
        </w:rPr>
        <w:fldChar w:fldCharType="begin">
          <w:fldData xml:space="preserve">PEVuZE5vdGU+PENpdGU+PEF1dGhvcj5MYW5nZTwvQXV0aG9yPjxZZWFyPjIwMTc8L1llYXI+PFJl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</w:fldData>
        </w:fldChar>
      </w:r>
      <w:r w:rsidR="00684E77">
        <w:rPr>
          <w:rFonts w:cstheme="minorHAnsi"/>
        </w:rPr>
        <w:instrText xml:space="preserve"> ADDIN EN.CITE </w:instrText>
      </w:r>
      <w:r w:rsidR="00684E77">
        <w:rPr>
          <w:rFonts w:cstheme="minorHAnsi"/>
        </w:rPr>
        <w:fldChar w:fldCharType="begin">
          <w:fldData xml:space="preserve">PEVuZE5vdGU+PENpdGU+PEF1dGhvcj5MYW5nZTwvQXV0aG9yPjxZZWFyPjIwMTc8L1llYXI+PFJl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</w:fldData>
        </w:fldChar>
      </w:r>
      <w:r w:rsidR="00684E77">
        <w:rPr>
          <w:rFonts w:cstheme="minorHAnsi"/>
        </w:rPr>
        <w:instrText xml:space="preserve"> ADDIN EN.CITE.DATA </w:instrText>
      </w:r>
      <w:r w:rsidR="00684E77">
        <w:rPr>
          <w:rFonts w:cstheme="minorHAnsi"/>
        </w:rPr>
      </w:r>
      <w:r w:rsidR="00684E77">
        <w:rPr>
          <w:rFonts w:cstheme="minorHAnsi"/>
        </w:rPr>
        <w:fldChar w:fldCharType="end"/>
      </w:r>
      <w:r w:rsidRPr="00531285">
        <w:rPr>
          <w:rFonts w:cstheme="minorHAnsi"/>
        </w:rPr>
      </w:r>
      <w:r w:rsidRPr="00531285">
        <w:rPr>
          <w:rFonts w:cstheme="minorHAnsi"/>
        </w:rPr>
        <w:fldChar w:fldCharType="separate"/>
      </w:r>
      <w:r w:rsidR="00684E77">
        <w:rPr>
          <w:rFonts w:cstheme="minorHAnsi"/>
          <w:noProof/>
        </w:rPr>
        <w:t>(Lange and van Sebille 2017; Delandmeter and van Sebille 2019)</w:t>
      </w:r>
      <w:r w:rsidRPr="00531285">
        <w:rPr>
          <w:rFonts w:cstheme="minorHAnsi"/>
        </w:rPr>
        <w:fldChar w:fldCharType="end"/>
      </w:r>
      <w:r w:rsidRPr="00531285">
        <w:rPr>
          <w:rFonts w:cstheme="minorHAnsi"/>
        </w:rPr>
        <w:t>. Th</w:t>
      </w:r>
      <w:r w:rsidR="002F6C69" w:rsidRPr="00531285">
        <w:rPr>
          <w:rFonts w:cstheme="minorHAnsi"/>
        </w:rPr>
        <w:t xml:space="preserve">ese </w:t>
      </w:r>
      <w:r w:rsidRPr="00531285">
        <w:rPr>
          <w:rFonts w:cstheme="minorHAnsi"/>
        </w:rPr>
        <w:t>simulation</w:t>
      </w:r>
      <w:r w:rsidR="002F6C69" w:rsidRPr="00531285">
        <w:rPr>
          <w:rFonts w:cstheme="minorHAnsi"/>
        </w:rPr>
        <w:t>s</w:t>
      </w:r>
      <w:r w:rsidRPr="00531285">
        <w:rPr>
          <w:rFonts w:cstheme="minorHAnsi"/>
        </w:rPr>
        <w:t xml:space="preserve"> used the velocity fields from a Regional Oceanographic Modelling System (ROMS 3.4) </w:t>
      </w:r>
      <w:r w:rsidR="00EB7B65" w:rsidRPr="00531285">
        <w:rPr>
          <w:rFonts w:cstheme="minorHAnsi"/>
        </w:rPr>
        <w:t>configuration</w:t>
      </w:r>
      <w:r w:rsidRPr="00531285">
        <w:rPr>
          <w:rFonts w:cstheme="minorHAnsi"/>
        </w:rPr>
        <w:t xml:space="preserve"> of the </w:t>
      </w:r>
      <w:r w:rsidR="00EB7B65" w:rsidRPr="00531285">
        <w:rPr>
          <w:rFonts w:cstheme="minorHAnsi"/>
        </w:rPr>
        <w:t>East Australian Current System</w:t>
      </w:r>
      <w:r w:rsidR="00C62BD3" w:rsidRPr="00531285">
        <w:rPr>
          <w:rFonts w:cstheme="minorHAnsi"/>
        </w:rPr>
        <w:t xml:space="preserve"> </w:t>
      </w:r>
      <w:r w:rsidR="00C62BD3" w:rsidRPr="00531285">
        <w:rPr>
          <w:rFonts w:cstheme="minorHAnsi"/>
        </w:rPr>
        <w:fldChar w:fldCharType="begin"/>
      </w:r>
      <w:r w:rsidR="00C62BD3" w:rsidRPr="00531285">
        <w:rPr>
          <w:rFonts w:cstheme="minorHAnsi"/>
        </w:rPr>
        <w:instrText xml:space="preserve"> ADDIN EN.CITE &lt;EndNote&gt;&lt;Cite&gt;&lt;Author&gt;Kerry&lt;/Author&gt;&lt;Year&gt;In Revision&lt;/Year&gt;&lt;RecNum&gt;512&lt;/RecNum&gt;&lt;DisplayText&gt;(Kerry and Roughan In Revision)&lt;/DisplayText&gt;&lt;record&gt;&lt;rec-number&gt;512&lt;/rec-number&gt;&lt;foreign-keys&gt;&lt;key app="EN" db-id="tpvtxxttc2dzapezfe4xfz5nxr9at0sv9zrz" timestamp="1565760484"&gt;512&lt;/key&gt;&lt;/foreign-keys&gt;&lt;ref-type name="Journal Article"&gt;17&lt;/ref-type&gt;&lt;contributors&gt;&lt;authors&gt;&lt;author&gt;C. Kerry&lt;/author&gt;&lt;author&gt;M. Roughan&lt;/author&gt;&lt;/authors&gt;&lt;/contributors&gt;&lt;titles&gt;&lt;title&gt;Seasonal and Mesoscale Variability of the East Australian Current System&lt;/title&gt;&lt;secondary-title&gt;Journal of Geophysical Research&lt;/secondary-title&gt;&lt;/titles&gt;&lt;periodical&gt;&lt;full-title&gt;Journal of Geophysical Research&lt;/full-title&gt;&lt;/periodical&gt;&lt;dates&gt;&lt;year&gt;In Revision&lt;/year&gt;&lt;/dates&gt;&lt;urls&gt;&lt;/urls&gt;&lt;/record&gt;&lt;/Cite&gt;&lt;/EndNote&gt;</w:instrText>
      </w:r>
      <w:r w:rsidR="00C62BD3" w:rsidRPr="00531285">
        <w:rPr>
          <w:rFonts w:cstheme="minorHAnsi"/>
        </w:rPr>
        <w:fldChar w:fldCharType="separate"/>
      </w:r>
      <w:r w:rsidR="00C62BD3" w:rsidRPr="00531285">
        <w:rPr>
          <w:rFonts w:cstheme="minorHAnsi"/>
          <w:noProof/>
        </w:rPr>
        <w:t>(Kerry and Roughan In Revision)</w:t>
      </w:r>
      <w:r w:rsidR="00C62BD3" w:rsidRPr="00531285">
        <w:rPr>
          <w:rFonts w:cstheme="minorHAnsi"/>
        </w:rPr>
        <w:fldChar w:fldCharType="end"/>
      </w:r>
      <w:r w:rsidRPr="00531285">
        <w:rPr>
          <w:rFonts w:cstheme="minorHAnsi"/>
        </w:rPr>
        <w:t xml:space="preserve">. The model domain extends from Fraser Island in the north (25.12° S) to south of the </w:t>
      </w:r>
      <w:r w:rsidR="00F65F70" w:rsidRPr="00531285">
        <w:rPr>
          <w:rFonts w:cstheme="minorHAnsi"/>
        </w:rPr>
        <w:t>Australian mainland</w:t>
      </w:r>
      <w:r w:rsidRPr="00531285">
        <w:rPr>
          <w:rFonts w:cstheme="minorHAnsi"/>
        </w:rPr>
        <w:t xml:space="preserve"> (41.55° S) and approximately 1000</w:t>
      </w:r>
      <w:r w:rsidR="00EB7B65" w:rsidRPr="00531285">
        <w:rPr>
          <w:rFonts w:cstheme="minorHAnsi"/>
        </w:rPr>
        <w:t xml:space="preserve"> k</w:t>
      </w:r>
      <w:r w:rsidRPr="00531285">
        <w:rPr>
          <w:rFonts w:cstheme="minorHAnsi"/>
        </w:rPr>
        <w:t>m offshore (162.22° E), encompassing the EAC system from where it is most coherent to where it separates from the coast and forms an energetic eddy field in the Tasman Sea (Figure 1). The model is eddy resolving, has a 2.5</w:t>
      </w:r>
      <w:r w:rsidR="002F6C69" w:rsidRPr="00531285">
        <w:rPr>
          <w:rFonts w:cstheme="minorHAnsi"/>
        </w:rPr>
        <w:t xml:space="preserve"> – </w:t>
      </w:r>
      <w:r w:rsidRPr="00531285">
        <w:rPr>
          <w:rFonts w:cstheme="minorHAnsi"/>
        </w:rPr>
        <w:t>6</w:t>
      </w:r>
      <w:r w:rsidR="002F6C69" w:rsidRPr="00531285">
        <w:rPr>
          <w:rFonts w:cstheme="minorHAnsi"/>
        </w:rPr>
        <w:t xml:space="preserve"> </w:t>
      </w:r>
      <w:r w:rsidRPr="00531285">
        <w:rPr>
          <w:rFonts w:cstheme="minorHAnsi"/>
        </w:rPr>
        <w:t xml:space="preserve">km cross-shore resolution and a 5 km alongshore resolution, with 30 vertical s-levels. </w:t>
      </w:r>
      <w:r w:rsidRPr="00531285">
        <w:rPr>
          <w:rFonts w:cstheme="minorHAnsi"/>
          <w:lang w:val="en-US"/>
        </w:rPr>
        <w:t xml:space="preserve">The vertical stretching scheme used ensures a constant-depth surface layer to better resolve the ocean surface currents </w:t>
      </w:r>
      <w:r w:rsidR="00F75FE0" w:rsidRPr="00531285">
        <w:rPr>
          <w:rFonts w:cstheme="minorHAnsi"/>
          <w:lang w:val="en-US"/>
        </w:rPr>
        <w:fldChar w:fldCharType="begin"/>
      </w:r>
      <w:r w:rsidR="00F75FE0" w:rsidRPr="00531285">
        <w:rPr>
          <w:rFonts w:cstheme="minorHAnsi"/>
          <w:lang w:val="en-US"/>
        </w:rPr>
        <w:instrText xml:space="preserve"> ADDIN EN.CITE &lt;EndNote&gt;&lt;Cite&gt;&lt;Author&gt;Souza&lt;/Author&gt;&lt;Year&gt;2015&lt;/Year&gt;&lt;RecNum&gt;511&lt;/RecNum&gt;&lt;DisplayText&gt;(Souza et al. 2015)&lt;/DisplayText&gt;&lt;record&gt;&lt;rec-number&gt;511&lt;/rec-number&gt;&lt;foreign-keys&gt;&lt;key app="EN" db-id="tpvtxxttc2dzapezfe4xfz5nxr9at0sv9zrz" timestamp="1565752527"&gt;511&lt;/key&gt;&lt;/foreign-keys&gt;&lt;ref-type name="Journal Article"&gt;17&lt;/ref-type&gt;&lt;contributors&gt;&lt;authors&gt;&lt;author&gt;Joao Marcos Azevedo Correia de Souza&lt;/author&gt;&lt;author&gt;Brian Powell&lt;/author&gt;&lt;author&gt;Alma Carolina Castillo-Trujillo&lt;/author&gt;&lt;author&gt;Pierre Flament&lt;/author&gt;&lt;/authors&gt;&lt;/contributors&gt;&lt;titles&gt;&lt;title&gt;The Vorticity Balance of the Ocean Surface in Hawaii from a Regional Reanalysis&lt;/title&gt;&lt;secondary-title&gt;Journal of Physical Oceanography&lt;/secondary-title&gt;&lt;/titles&gt;&lt;periodical&gt;&lt;full-title&gt;Journal of Physical Oceanography&lt;/full-title&gt;&lt;abbr-1&gt;J. Phys. Oceanogr.&lt;/abbr-1&gt;&lt;abbr-2&gt;J Phys Oceanogr&lt;/abbr-2&gt;&lt;/periodical&gt;&lt;pages&gt;424-440&lt;/pages&gt;&lt;volume&gt;45&lt;/volume&gt;&lt;number&gt;2&lt;/number&gt;&lt;keywords&gt;&lt;keyword&gt;Circulation/ Dynamics,Advection,Eddies,Ocean dynamics,Potential vorticity,Models and modeling,Data assimilation,Ocean models&lt;/keyword&gt;&lt;/keywords&gt;&lt;dates&gt;&lt;year&gt;2015&lt;/year&gt;&lt;/dates&gt;&lt;urls&gt;&lt;related-urls&gt;&lt;url&gt;https://journals.ametsoc.org/doi/abs/10.1175/JPO-D-14-0074.1&lt;/url&gt;&lt;/related-urls&gt;&lt;/urls&gt;&lt;electronic-resource-num&gt;10.1175/jpo-d-14-0074.1&lt;/electronic-resource-num&gt;&lt;/record&gt;&lt;/Cite&gt;&lt;/EndNote&gt;</w:instrText>
      </w:r>
      <w:r w:rsidR="00F75FE0" w:rsidRPr="00531285">
        <w:rPr>
          <w:rFonts w:cstheme="minorHAnsi"/>
          <w:lang w:val="en-US"/>
        </w:rPr>
        <w:fldChar w:fldCharType="separate"/>
      </w:r>
      <w:r w:rsidR="00F75FE0" w:rsidRPr="00531285">
        <w:rPr>
          <w:rFonts w:cstheme="minorHAnsi"/>
          <w:noProof/>
          <w:lang w:val="en-US"/>
        </w:rPr>
        <w:t>(Souza et al. 2015)</w:t>
      </w:r>
      <w:r w:rsidR="00F75FE0" w:rsidRPr="00531285">
        <w:rPr>
          <w:rFonts w:cstheme="minorHAnsi"/>
          <w:lang w:val="en-US"/>
        </w:rPr>
        <w:fldChar w:fldCharType="end"/>
      </w:r>
      <w:r w:rsidR="00F75FE0" w:rsidRPr="00531285">
        <w:rPr>
          <w:rFonts w:cstheme="minorHAnsi"/>
          <w:lang w:val="en-US"/>
        </w:rPr>
        <w:t>.</w:t>
      </w:r>
      <w:r w:rsidR="00C62BD3" w:rsidRPr="00531285">
        <w:rPr>
          <w:rFonts w:cstheme="minorHAnsi"/>
          <w:lang w:val="en-US"/>
        </w:rPr>
        <w:t xml:space="preserve"> </w:t>
      </w:r>
      <w:r w:rsidR="00C62BD3" w:rsidRPr="00531285">
        <w:rPr>
          <w:rFonts w:cstheme="minorHAnsi"/>
        </w:rPr>
        <w:t>This model provides higher horizontal resolution on the continental shelf (2.5 km cross-shelf and 5 km along-shelf) than any other available models of the EAC system. This is important as it allows</w:t>
      </w:r>
      <w:r w:rsidR="00EB7B65" w:rsidRPr="00531285">
        <w:rPr>
          <w:rFonts w:cstheme="minorHAnsi"/>
        </w:rPr>
        <w:t xml:space="preserve"> sub-mesoscale and</w:t>
      </w:r>
      <w:r w:rsidR="00C62BD3" w:rsidRPr="00531285">
        <w:rPr>
          <w:rFonts w:cstheme="minorHAnsi"/>
        </w:rPr>
        <w:t xml:space="preserve"> cross-shelf processes</w:t>
      </w:r>
      <w:r w:rsidR="00BE7503" w:rsidRPr="00531285">
        <w:rPr>
          <w:rFonts w:cstheme="minorHAnsi"/>
        </w:rPr>
        <w:t>,</w:t>
      </w:r>
      <w:r w:rsidR="00C62BD3" w:rsidRPr="00531285">
        <w:rPr>
          <w:rFonts w:cstheme="minorHAnsi"/>
        </w:rPr>
        <w:t xml:space="preserve"> which may influence transport of particles along the continental shelf</w:t>
      </w:r>
      <w:r w:rsidR="00BE7503" w:rsidRPr="00531285">
        <w:rPr>
          <w:rFonts w:cstheme="minorHAnsi"/>
        </w:rPr>
        <w:t>,</w:t>
      </w:r>
      <w:r w:rsidR="00C62BD3" w:rsidRPr="00531285">
        <w:rPr>
          <w:rFonts w:cstheme="minorHAnsi"/>
        </w:rPr>
        <w:t xml:space="preserve"> to be better captured.</w:t>
      </w:r>
      <w:r w:rsidR="00F75FE0" w:rsidRPr="00531285">
        <w:rPr>
          <w:rFonts w:cstheme="minorHAnsi"/>
          <w:lang w:val="en-US"/>
        </w:rPr>
        <w:t xml:space="preserve"> </w:t>
      </w:r>
    </w:p>
    <w:p w14:paraId="00BBD9EF" w14:textId="6EBE5B97" w:rsidR="00480DF2" w:rsidRPr="00531285" w:rsidRDefault="007C0438" w:rsidP="00480DF2">
      <w:pPr>
        <w:widowControl w:val="0"/>
        <w:autoSpaceDE w:val="0"/>
        <w:autoSpaceDN w:val="0"/>
        <w:adjustRightInd w:val="0"/>
        <w:spacing w:line="360" w:lineRule="auto"/>
        <w:rPr>
          <w:rFonts w:cstheme="minorHAnsi"/>
        </w:rPr>
      </w:pPr>
      <w:r w:rsidRPr="00531285">
        <w:rPr>
          <w:rFonts w:cstheme="minorHAnsi"/>
        </w:rPr>
        <w:t>The model</w:t>
      </w:r>
      <w:r w:rsidR="00B12A85" w:rsidRPr="00531285">
        <w:rPr>
          <w:rFonts w:cstheme="minorHAnsi"/>
        </w:rPr>
        <w:t xml:space="preserve"> is a free-running</w:t>
      </w:r>
      <w:r w:rsidRPr="00531285">
        <w:rPr>
          <w:rFonts w:cstheme="minorHAnsi"/>
        </w:rPr>
        <w:t xml:space="preserve"> simulation cover</w:t>
      </w:r>
      <w:r w:rsidR="00B12A85" w:rsidRPr="00531285">
        <w:rPr>
          <w:rFonts w:cstheme="minorHAnsi"/>
        </w:rPr>
        <w:t>ing</w:t>
      </w:r>
      <w:r w:rsidRPr="00531285">
        <w:rPr>
          <w:rFonts w:cstheme="minorHAnsi"/>
        </w:rPr>
        <w:t xml:space="preserve"> a 22-year period (1994</w:t>
      </w:r>
      <w:r w:rsidR="00824820" w:rsidRPr="00531285">
        <w:rPr>
          <w:rFonts w:cstheme="minorHAnsi"/>
        </w:rPr>
        <w:t xml:space="preserve"> – </w:t>
      </w:r>
      <w:r w:rsidRPr="00531285">
        <w:rPr>
          <w:rFonts w:cstheme="minorHAnsi"/>
        </w:rPr>
        <w:t xml:space="preserve">2016) and has a </w:t>
      </w:r>
      <w:r w:rsidR="0067625F" w:rsidRPr="00531285">
        <w:rPr>
          <w:rFonts w:cstheme="minorHAnsi"/>
        </w:rPr>
        <w:t>configuration fully</w:t>
      </w:r>
      <w:r w:rsidRPr="00531285">
        <w:rPr>
          <w:rFonts w:cstheme="minorHAnsi"/>
        </w:rPr>
        <w:t xml:space="preserve"> </w:t>
      </w:r>
      <w:r w:rsidR="0067625F" w:rsidRPr="00531285">
        <w:rPr>
          <w:rFonts w:cstheme="minorHAnsi"/>
        </w:rPr>
        <w:t>detailed</w:t>
      </w:r>
      <w:r w:rsidRPr="00531285">
        <w:rPr>
          <w:rFonts w:cstheme="minorHAnsi"/>
        </w:rPr>
        <w:t xml:space="preserve"> in</w:t>
      </w:r>
      <w:r w:rsidR="0067625F" w:rsidRPr="00531285">
        <w:rPr>
          <w:rFonts w:cstheme="minorHAnsi"/>
        </w:rPr>
        <w:t xml:space="preserve"> </w:t>
      </w:r>
      <w:r w:rsidR="0067625F" w:rsidRPr="00531285">
        <w:rPr>
          <w:rFonts w:cstheme="minorHAnsi"/>
        </w:rPr>
        <w:fldChar w:fldCharType="begin"/>
      </w:r>
      <w:r w:rsidR="0067625F" w:rsidRPr="00531285">
        <w:rPr>
          <w:rFonts w:cstheme="minorHAnsi"/>
        </w:rPr>
        <w:instrText xml:space="preserve"> ADDIN EN.CITE &lt;EndNote&gt;&lt;Cite AuthorYear="1"&gt;&lt;Author&gt;Kerry&lt;/Author&gt;&lt;Year&gt;In Revision&lt;/Year&gt;&lt;RecNum&gt;512&lt;/RecNum&gt;&lt;DisplayText&gt;Kerry and Roughan (In Revision)&lt;/DisplayText&gt;&lt;record&gt;&lt;rec-number&gt;512&lt;/rec-number&gt;&lt;foreign-keys&gt;&lt;key app="EN" db-id="tpvtxxttc2dzapezfe4xfz5nxr9at0sv9zrz" timestamp="1565760484"&gt;512&lt;/key&gt;&lt;/foreign-keys&gt;&lt;ref-type name="Journal Article"&gt;17&lt;/ref-type&gt;&lt;contributors&gt;&lt;authors&gt;&lt;author&gt;C. Kerry&lt;/author&gt;&lt;author&gt;M. Roughan&lt;/author&gt;&lt;/authors&gt;&lt;/contributors&gt;&lt;titles&gt;&lt;title&gt;Seasonal and Mesoscale Variability of the East Australian Current System&lt;/title&gt;&lt;secondary-title&gt;Journal of Geophysical Research&lt;/secondary-title&gt;&lt;/titles&gt;&lt;periodical&gt;&lt;full-title&gt;Journal of Geophysical Research&lt;/full-title&gt;&lt;/periodical&gt;&lt;dates&gt;&lt;year&gt;In Revision&lt;/year&gt;&lt;/dates&gt;&lt;urls&gt;&lt;/urls&gt;&lt;/record&gt;&lt;/Cite&gt;&lt;/EndNote&gt;</w:instrText>
      </w:r>
      <w:r w:rsidR="0067625F" w:rsidRPr="00531285">
        <w:rPr>
          <w:rFonts w:cstheme="minorHAnsi"/>
        </w:rPr>
        <w:fldChar w:fldCharType="separate"/>
      </w:r>
      <w:r w:rsidR="0067625F" w:rsidRPr="00531285">
        <w:rPr>
          <w:rFonts w:cstheme="minorHAnsi"/>
          <w:noProof/>
        </w:rPr>
        <w:t>Kerry and Roughan (In Revision)</w:t>
      </w:r>
      <w:r w:rsidR="0067625F" w:rsidRPr="00531285">
        <w:rPr>
          <w:rFonts w:cstheme="minorHAnsi"/>
        </w:rPr>
        <w:fldChar w:fldCharType="end"/>
      </w:r>
      <w:r w:rsidRPr="00531285">
        <w:rPr>
          <w:rFonts w:cstheme="minorHAnsi"/>
        </w:rPr>
        <w:t xml:space="preserve">. </w:t>
      </w:r>
      <w:r w:rsidR="00EB7B65" w:rsidRPr="00531285">
        <w:rPr>
          <w:rFonts w:cstheme="minorHAnsi"/>
        </w:rPr>
        <w:t>It is a temporal extension of the 2</w:t>
      </w:r>
      <w:r w:rsidR="001D3BCD">
        <w:rPr>
          <w:rFonts w:cstheme="minorHAnsi"/>
        </w:rPr>
        <w:t>-</w:t>
      </w:r>
      <w:r w:rsidR="00EB7B65" w:rsidRPr="00531285">
        <w:rPr>
          <w:rFonts w:cstheme="minorHAnsi"/>
        </w:rPr>
        <w:t xml:space="preserve">year simulation described in Kerry et al. (2016).  Model output is saved as </w:t>
      </w:r>
      <w:r w:rsidR="00EA0798" w:rsidRPr="00531285">
        <w:rPr>
          <w:rFonts w:cstheme="minorHAnsi"/>
        </w:rPr>
        <w:t>daily</w:t>
      </w:r>
      <w:r w:rsidR="00EB7B65" w:rsidRPr="00531285">
        <w:rPr>
          <w:rFonts w:cstheme="minorHAnsi"/>
        </w:rPr>
        <w:t xml:space="preserve"> averages. </w:t>
      </w:r>
      <w:r w:rsidRPr="00531285">
        <w:rPr>
          <w:rFonts w:cstheme="minorHAnsi"/>
        </w:rPr>
        <w:t xml:space="preserve">Although the simulation is free running, as it is nested within the most recent BlueLink Reanalysis </w:t>
      </w:r>
      <w:r w:rsidRPr="00531285">
        <w:rPr>
          <w:rFonts w:cstheme="minorHAnsi"/>
        </w:rPr>
        <w:fldChar w:fldCharType="begin"/>
      </w:r>
      <w:r w:rsidR="00D2303A" w:rsidRPr="00531285">
        <w:rPr>
          <w:rFonts w:cstheme="minorHAnsi"/>
        </w:rPr>
        <w:instrText xml:space="preserve"> ADDIN EN.CITE &lt;EndNote&gt;&lt;Cite&gt;&lt;Author&gt;Oke&lt;/Author&gt;&lt;Year&gt;2013&lt;/Year&gt;&lt;RecNum&gt;417&lt;/RecNum&gt;&lt;Prefix&gt;BRAN3p5`; &lt;/Prefix&gt;&lt;DisplayText&gt;(BRAN3p5; Oke et al. 2013)&lt;/DisplayText&gt;&lt;record&gt;&lt;rec-number&gt;417&lt;/rec-number&gt;&lt;foreign-keys&gt;&lt;key app="EN" db-id="tpvtxxttc2dzapezfe4xfz5nxr9at0sv9zrz" timestamp="1539748021"&gt;417&lt;/key&gt;&lt;/foreign-keys&gt;&lt;ref-type name="Journal Article"&gt;17&lt;/ref-type&gt;&lt;contributors&gt;&lt;authors&gt;&lt;author&gt;Oke, Peter R.&lt;/author&gt;&lt;author&gt;Sakov, Pavel&lt;/author&gt;&lt;author&gt;Cahill, Madeleine L.&lt;/author&gt;&lt;author&gt;Dunn, Jeff R.&lt;/author&gt;&lt;author&gt;Fiedler, Russell&lt;/author&gt;&lt;author&gt;Griffin, David A.&lt;/author&gt;&lt;author&gt;Mansbridge, Jim V.&lt;/author&gt;&lt;author&gt;Ridgway, Ken R.&lt;/author&gt;&lt;author&gt;Schiller, Andreas&lt;/author&gt;&lt;/authors&gt;&lt;/contributors&gt;&lt;titles&gt;&lt;title&gt;Towards a dynamically balanced eddy-resolving ocean reanalysis: BRAN3&lt;/title&gt;&lt;secondary-title&gt;Ocean Modelling&lt;/secondary-title&gt;&lt;/titles&gt;&lt;periodical&gt;&lt;full-title&gt;Ocean Modelling&lt;/full-title&gt;&lt;abbr-1&gt;Ocean Model. Online&lt;/abbr-1&gt;&lt;abbr-2&gt;Ocean Model Online&lt;/abbr-2&gt;&lt;/periodical&gt;&lt;pages&gt;52-70&lt;/pages&gt;&lt;volume&gt;67&lt;/volume&gt;&lt;keywords&gt;&lt;keyword&gt;Ocean reanalysis&lt;/keyword&gt;&lt;keyword&gt;Data assimilation&lt;/keyword&gt;&lt;keyword&gt;Ensemble Optimal Interpolation&lt;/keyword&gt;&lt;keyword&gt;GODAE&lt;/keyword&gt;&lt;keyword&gt;Operational Oceanography&lt;/keyword&gt;&lt;/keywords&gt;&lt;dates&gt;&lt;year&gt;2013&lt;/year&gt;&lt;pub-dates&gt;&lt;date&gt;2013/07/01/&lt;/date&gt;&lt;/pub-dates&gt;&lt;/dates&gt;&lt;isbn&gt;1463-5003&lt;/isbn&gt;&lt;urls&gt;&lt;related-urls&gt;&lt;url&gt;http://www.sciencedirect.com/science/article/pii/S1463500313000486&lt;/url&gt;&lt;/related-urls&gt;&lt;/urls&gt;&lt;electronic-resource-num&gt;https://doi.org/10.1016/j.ocemod.2013.03.008&lt;/electronic-resource-num&gt;&lt;/record&gt;&lt;/Cite&gt;&lt;/EndNote&gt;</w:instrText>
      </w:r>
      <w:r w:rsidRPr="00531285">
        <w:rPr>
          <w:rFonts w:cstheme="minorHAnsi"/>
        </w:rPr>
        <w:fldChar w:fldCharType="separate"/>
      </w:r>
      <w:r w:rsidR="00D2303A" w:rsidRPr="00531285">
        <w:rPr>
          <w:rFonts w:cstheme="minorHAnsi"/>
          <w:noProof/>
        </w:rPr>
        <w:t>(BRAN3p5; Oke et al. 2013)</w:t>
      </w:r>
      <w:r w:rsidRPr="00531285">
        <w:rPr>
          <w:rFonts w:cstheme="minorHAnsi"/>
        </w:rPr>
        <w:fldChar w:fldCharType="end"/>
      </w:r>
      <w:r w:rsidRPr="00531285">
        <w:rPr>
          <w:rFonts w:cstheme="minorHAnsi"/>
        </w:rPr>
        <w:t xml:space="preserve"> its boundaries are constrained by observations.</w:t>
      </w:r>
      <w:r w:rsidR="00990054" w:rsidRPr="00531285">
        <w:rPr>
          <w:rFonts w:cstheme="minorHAnsi"/>
        </w:rPr>
        <w:t xml:space="preserve"> </w:t>
      </w:r>
      <w:r w:rsidR="0067625F" w:rsidRPr="00531285">
        <w:rPr>
          <w:rFonts w:cstheme="minorHAnsi"/>
        </w:rPr>
        <w:t>This is important because the northern</w:t>
      </w:r>
      <w:r w:rsidR="00A62D3C" w:rsidRPr="00531285">
        <w:rPr>
          <w:rFonts w:cstheme="minorHAnsi"/>
        </w:rPr>
        <w:t>most</w:t>
      </w:r>
      <w:r w:rsidR="0067625F" w:rsidRPr="00531285">
        <w:rPr>
          <w:rFonts w:cstheme="minorHAnsi"/>
        </w:rPr>
        <w:t xml:space="preserve"> extent of </w:t>
      </w:r>
      <w:r w:rsidR="0067625F" w:rsidRPr="00531285">
        <w:rPr>
          <w:rFonts w:cstheme="minorHAnsi"/>
          <w:i/>
          <w:iCs/>
        </w:rPr>
        <w:t>P. saltatrix</w:t>
      </w:r>
      <w:r w:rsidR="0067625F" w:rsidRPr="00531285">
        <w:rPr>
          <w:rFonts w:cstheme="minorHAnsi"/>
        </w:rPr>
        <w:t xml:space="preserve"> spawning occurs at </w:t>
      </w:r>
      <w:r w:rsidR="00480DF2" w:rsidRPr="00531285">
        <w:rPr>
          <w:rFonts w:cstheme="minorHAnsi"/>
        </w:rPr>
        <w:t>26° S (</w:t>
      </w:r>
      <w:r w:rsidR="0067625F" w:rsidRPr="00531285">
        <w:rPr>
          <w:rFonts w:cstheme="minorHAnsi"/>
        </w:rPr>
        <w:t>Fraser Island</w:t>
      </w:r>
      <w:r w:rsidR="00480DF2" w:rsidRPr="00531285">
        <w:rPr>
          <w:rFonts w:cstheme="minorHAnsi"/>
        </w:rPr>
        <w:t>;</w:t>
      </w:r>
      <w:r w:rsidR="0067625F" w:rsidRPr="00531285">
        <w:rPr>
          <w:rFonts w:cstheme="minorHAnsi"/>
        </w:rPr>
        <w:t xml:space="preserve"> </w:t>
      </w:r>
      <w:r w:rsidR="00BE7503" w:rsidRPr="00531285">
        <w:rPr>
          <w:rFonts w:cstheme="minorHAnsi"/>
        </w:rPr>
        <w:t xml:space="preserve">near </w:t>
      </w:r>
      <w:r w:rsidR="0067625F" w:rsidRPr="00531285">
        <w:rPr>
          <w:rFonts w:cstheme="minorHAnsi"/>
        </w:rPr>
        <w:t>the northern extent of the model). At this location, the EAC has a strong coherent flow along the coastline</w:t>
      </w:r>
      <w:r w:rsidR="00A62D3C" w:rsidRPr="00531285">
        <w:rPr>
          <w:rFonts w:cstheme="minorHAnsi"/>
        </w:rPr>
        <w:t xml:space="preserve"> </w:t>
      </w:r>
      <w:r w:rsidR="00A62D3C" w:rsidRPr="00531285">
        <w:rPr>
          <w:rFonts w:cstheme="minorHAnsi"/>
        </w:rPr>
        <w:fldChar w:fldCharType="begin"/>
      </w:r>
      <w:r w:rsidR="00684E77">
        <w:rPr>
          <w:rFonts w:cstheme="minorHAnsi"/>
        </w:rPr>
        <w:instrText xml:space="preserve"> ADDIN EN.CITE &lt;EndNote&gt;&lt;Cite&gt;&lt;Author&gt;Kerry&lt;/Author&gt;&lt;Year&gt;In Revision&lt;/Year&gt;&lt;RecNum&gt;512&lt;/RecNum&gt;&lt;DisplayText&gt;(Sloyan et al. 2016; Kerry and Roughan In Revision)&lt;/DisplayText&gt;&lt;record&gt;&lt;rec-number&gt;512&lt;/rec-number&gt;&lt;foreign-keys&gt;&lt;key app="EN" db-id="tpvtxxttc2dzapezfe4xfz5nxr9at0sv9zrz" timestamp="1565760484"&gt;512&lt;/key&gt;&lt;/foreign-keys&gt;&lt;ref-type name="Journal Article"&gt;17&lt;/ref-type&gt;&lt;contributors&gt;&lt;authors&gt;&lt;author&gt;C. Kerry&lt;/author&gt;&lt;author&gt;M. Roughan&lt;/author&gt;&lt;/authors&gt;&lt;/contributors&gt;&lt;titles&gt;&lt;title&gt;Seasonal and Mesoscale Variability of the East Australian Current System&lt;/title&gt;&lt;secondary-title&gt;Journal of Geophysical Research&lt;/secondary-title&gt;&lt;/titles&gt;&lt;periodical&gt;&lt;full-title&gt;Journal of Geophysical Research&lt;/full-title&gt;&lt;/periodical&gt;&lt;dates&gt;&lt;year&gt;In Revision&lt;/year&gt;&lt;/dates&gt;&lt;urls&gt;&lt;/urls&gt;&lt;/record&gt;&lt;/Cite&gt;&lt;Cite&gt;&lt;Author&gt;Sloyan&lt;/Author&gt;&lt;Year&gt;2016&lt;/Year&gt;&lt;RecNum&gt;513&lt;/RecNum&gt;&lt;record&gt;&lt;rec-number&gt;513&lt;/rec-number&gt;&lt;foreign-keys&gt;&lt;key app="EN" db-id="tpvtxxttc2dzapezfe4xfz5nxr9at0sv9zrz" timestamp="1565760847"&gt;513&lt;/key&gt;&lt;/foreign-keys&gt;&lt;ref-type name="Journal Article"&gt;17&lt;/ref-type&gt;&lt;contributors&gt;&lt;authors&gt;&lt;author&gt;Bernadette M. Sloyan&lt;/author&gt;&lt;author&gt;Ken R. Ridgway&lt;/author&gt;&lt;author&gt;Rebecca Cowley&lt;/author&gt;&lt;/authors&gt;&lt;/contributors&gt;&lt;titles&gt;&lt;title&gt;The East Australian Current and Property Transport at 27°S from 2012 to 2013&lt;/title&gt;&lt;secondary-title&gt;Journal of Physical Oceanography&lt;/secondary-title&gt;&lt;/titles&gt;&lt;periodical&gt;&lt;full-title&gt;Journal of Physical Oceanography&lt;/full-title&gt;&lt;abbr-1&gt;J. Phys. Oceanogr.&lt;/abbr-1&gt;&lt;abbr-2&gt;J Phys Oceanogr&lt;/abbr-2&gt;&lt;/periodical&gt;&lt;pages&gt;993-1008&lt;/pages&gt;&lt;volume&gt;46&lt;/volume&gt;&lt;number&gt;3&lt;/number&gt;&lt;keywords&gt;&lt;keyword&gt;Circulation/ Dynamics,Boundary currents&lt;/keyword&gt;&lt;/keywords&gt;&lt;dates&gt;&lt;year&gt;2016&lt;/year&gt;&lt;/dates&gt;&lt;urls&gt;&lt;related-urls&gt;&lt;url&gt;https://journals.ametsoc.org/doi/abs/10.1175/JPO-D-15-0052.1&lt;/url&gt;&lt;/related-urls&gt;&lt;/urls&gt;&lt;electronic-resource-num&gt;10.1175/jpo-d-15-0052.1&lt;/electronic-resource-num&gt;&lt;/record&gt;&lt;/Cite&gt;&lt;/EndNote&gt;</w:instrText>
      </w:r>
      <w:r w:rsidR="00A62D3C" w:rsidRPr="00531285">
        <w:rPr>
          <w:rFonts w:cstheme="minorHAnsi"/>
        </w:rPr>
        <w:fldChar w:fldCharType="separate"/>
      </w:r>
      <w:r w:rsidR="00684E77">
        <w:rPr>
          <w:rFonts w:cstheme="minorHAnsi"/>
          <w:noProof/>
        </w:rPr>
        <w:t>(Sloyan et al. 2016; Kerry and Roughan In Revision)</w:t>
      </w:r>
      <w:r w:rsidR="00A62D3C" w:rsidRPr="00531285">
        <w:rPr>
          <w:rFonts w:cstheme="minorHAnsi"/>
        </w:rPr>
        <w:fldChar w:fldCharType="end"/>
      </w:r>
      <w:r w:rsidR="00A62D3C" w:rsidRPr="00531285">
        <w:rPr>
          <w:rFonts w:cstheme="minorHAnsi"/>
        </w:rPr>
        <w:t>,</w:t>
      </w:r>
      <w:r w:rsidR="0067625F" w:rsidRPr="00531285">
        <w:rPr>
          <w:rFonts w:cstheme="minorHAnsi"/>
        </w:rPr>
        <w:t xml:space="preserve"> </w:t>
      </w:r>
      <w:r w:rsidR="00480DF2" w:rsidRPr="00531285">
        <w:rPr>
          <w:rFonts w:cstheme="minorHAnsi"/>
        </w:rPr>
        <w:t xml:space="preserve">and with the boundary of the model constrained by observations we are confident that the poleward flowing EAC is being accurately represented at the northern boundary of the model domain. </w:t>
      </w:r>
    </w:p>
    <w:p w14:paraId="3623C127" w14:textId="43E4C22E" w:rsidR="00C62BD3" w:rsidRPr="00531285" w:rsidRDefault="00480DF2" w:rsidP="005860DE">
      <w:pPr>
        <w:widowControl w:val="0"/>
        <w:autoSpaceDE w:val="0"/>
        <w:autoSpaceDN w:val="0"/>
        <w:adjustRightInd w:val="0"/>
        <w:spacing w:after="0" w:line="360" w:lineRule="auto"/>
        <w:rPr>
          <w:rFonts w:cstheme="minorHAnsi"/>
        </w:rPr>
      </w:pPr>
      <w:r w:rsidRPr="00531285">
        <w:rPr>
          <w:rFonts w:cstheme="minorHAnsi"/>
        </w:rPr>
        <w:t xml:space="preserve">The model of the EAC </w:t>
      </w:r>
      <w:del w:id="6" w:author="Jason Everett" w:date="2019-09-23T09:41:00Z">
        <w:r w:rsidRPr="00531285" w:rsidDel="00A84EAB">
          <w:rPr>
            <w:rFonts w:cstheme="minorHAnsi"/>
          </w:rPr>
          <w:delText>System</w:delText>
        </w:r>
      </w:del>
      <w:r w:rsidRPr="00531285">
        <w:rPr>
          <w:rFonts w:cstheme="minorHAnsi"/>
        </w:rPr>
        <w:t xml:space="preserve"> was </w:t>
      </w:r>
      <w:proofErr w:type="spellStart"/>
      <w:ins w:id="7" w:author="Jason Everett" w:date="2019-09-23T09:41:00Z">
        <w:r w:rsidR="00113124">
          <w:rPr>
            <w:rFonts w:cstheme="minorHAnsi"/>
          </w:rPr>
          <w:t>assessed</w:t>
        </w:r>
      </w:ins>
      <w:del w:id="8" w:author="Jason Everett" w:date="2019-09-23T09:41:00Z">
        <w:r w:rsidRPr="00531285" w:rsidDel="00113124">
          <w:rPr>
            <w:rFonts w:cstheme="minorHAnsi"/>
          </w:rPr>
          <w:delText xml:space="preserve">validated </w:delText>
        </w:r>
      </w:del>
      <w:r w:rsidRPr="00531285">
        <w:rPr>
          <w:rFonts w:cstheme="minorHAnsi"/>
        </w:rPr>
        <w:t>against</w:t>
      </w:r>
      <w:proofErr w:type="spellEnd"/>
      <w:r w:rsidRPr="00531285">
        <w:rPr>
          <w:rFonts w:cstheme="minorHAnsi"/>
        </w:rPr>
        <w:t xml:space="preserve"> Sea Surface Height (SSH) and geostrophic velocity data from the Archiving</w:t>
      </w:r>
      <w:r w:rsidR="00D51916" w:rsidRPr="00531285">
        <w:rPr>
          <w:rFonts w:cstheme="minorHAnsi"/>
        </w:rPr>
        <w:t>, Validation and Interpretation of Satellite Oceanography Data (AVISO) product</w:t>
      </w:r>
      <w:r w:rsidR="0033282D" w:rsidRPr="00531285">
        <w:rPr>
          <w:rFonts w:cstheme="minorHAnsi"/>
        </w:rPr>
        <w:t xml:space="preserve"> </w:t>
      </w:r>
      <w:r w:rsidR="0033282D" w:rsidRPr="00531285">
        <w:rPr>
          <w:rFonts w:cstheme="minorHAnsi"/>
        </w:rPr>
        <w:fldChar w:fldCharType="begin"/>
      </w:r>
      <w:r w:rsidR="0033282D" w:rsidRPr="00531285">
        <w:rPr>
          <w:rFonts w:cstheme="minorHAnsi"/>
        </w:rPr>
        <w:instrText xml:space="preserve"> ADDIN EN.CITE &lt;EndNote&gt;&lt;Cite&gt;&lt;Author&gt;CNES&lt;/Author&gt;&lt;Year&gt;2015&lt;/Year&gt;&lt;RecNum&gt;514&lt;/RecNum&gt;&lt;DisplayText&gt;(CNES 2015)&lt;/DisplayText&gt;&lt;record&gt;&lt;rec-number&gt;514&lt;/rec-number&gt;&lt;foreign-keys&gt;&lt;key app="EN" db-id="tpvtxxttc2dzapezfe4xfz5nxr9at0sv9zrz" timestamp="1565762326"&gt;514&lt;/key&gt;&lt;/foreign-keys&gt;&lt;ref-type name="Journal Article"&gt;17&lt;/ref-type&gt;&lt;contributors&gt;&lt;authors&gt;&lt;author&gt;CNES&lt;/author&gt;&lt;/authors&gt;&lt;/contributors&gt;&lt;titles&gt;&lt;title&gt;SSALTO/DUACS User Handbook: (M)SLA and (M)ADT Near-Real Time and Delayed Time Products&lt;/title&gt;&lt;secondary-title&gt;AVISO Satellite Altimetry Data&lt;/secondary-title&gt;&lt;/titles&gt;&lt;periodical&gt;&lt;full-title&gt;AVISO Satellite Altimetry Data&lt;/full-title&gt;&lt;/periodical&gt;&lt;dates&gt;&lt;year&gt;2015&lt;/year&gt;&lt;/dates&gt;&lt;urls&gt;&lt;/urls&gt;&lt;/record&gt;&lt;/Cite&gt;&lt;/EndNote&gt;</w:instrText>
      </w:r>
      <w:r w:rsidR="0033282D" w:rsidRPr="00531285">
        <w:rPr>
          <w:rFonts w:cstheme="minorHAnsi"/>
        </w:rPr>
        <w:fldChar w:fldCharType="separate"/>
      </w:r>
      <w:r w:rsidR="0033282D" w:rsidRPr="00531285">
        <w:rPr>
          <w:rFonts w:cstheme="minorHAnsi"/>
          <w:noProof/>
        </w:rPr>
        <w:t>(CNES 2015)</w:t>
      </w:r>
      <w:r w:rsidR="0033282D" w:rsidRPr="00531285">
        <w:rPr>
          <w:rFonts w:cstheme="minorHAnsi"/>
        </w:rPr>
        <w:fldChar w:fldCharType="end"/>
      </w:r>
      <w:r w:rsidR="00D51916" w:rsidRPr="00531285">
        <w:rPr>
          <w:rFonts w:cstheme="minorHAnsi"/>
        </w:rPr>
        <w:t xml:space="preserve">, SRS </w:t>
      </w:r>
      <w:r w:rsidR="00CD12F8" w:rsidRPr="00531285">
        <w:rPr>
          <w:rFonts w:cstheme="minorHAnsi"/>
        </w:rPr>
        <w:t>Satellite</w:t>
      </w:r>
      <w:r w:rsidR="00D51916" w:rsidRPr="00531285">
        <w:rPr>
          <w:rFonts w:cstheme="minorHAnsi"/>
        </w:rPr>
        <w:t xml:space="preserve"> Level 3 1-day composite Sea Surface Temperature</w:t>
      </w:r>
      <w:r w:rsidR="0033282D" w:rsidRPr="00531285">
        <w:rPr>
          <w:rFonts w:cstheme="minorHAnsi"/>
        </w:rPr>
        <w:t xml:space="preserve"> (SST)</w:t>
      </w:r>
      <w:r w:rsidR="00D51916" w:rsidRPr="00531285">
        <w:rPr>
          <w:rFonts w:cstheme="minorHAnsi"/>
        </w:rPr>
        <w:t xml:space="preserve"> </w:t>
      </w:r>
      <w:r w:rsidR="00BE7503" w:rsidRPr="00531285">
        <w:rPr>
          <w:rFonts w:cstheme="minorHAnsi"/>
        </w:rPr>
        <w:t>d</w:t>
      </w:r>
      <w:r w:rsidR="00D51916" w:rsidRPr="00531285">
        <w:rPr>
          <w:rFonts w:cstheme="minorHAnsi"/>
        </w:rPr>
        <w:t xml:space="preserve">ata obtained though Australia’s Integrated Marine Observing System (IMOS, https:portal.aodn.org.au) and Argo profiling floats </w:t>
      </w:r>
      <w:r w:rsidR="0033282D" w:rsidRPr="00531285">
        <w:rPr>
          <w:rFonts w:cstheme="minorHAnsi"/>
        </w:rPr>
        <w:fldChar w:fldCharType="begin"/>
      </w:r>
      <w:r w:rsidR="0033282D" w:rsidRPr="00531285">
        <w:rPr>
          <w:rFonts w:cstheme="minorHAnsi"/>
        </w:rPr>
        <w:instrText xml:space="preserve"> ADDIN EN.CITE &lt;EndNote&gt;&lt;Cite&gt;&lt;Author&gt;Roemmich&lt;/Author&gt;&lt;Year&gt;2009&lt;/Year&gt;&lt;RecNum&gt;515&lt;/RecNum&gt;&lt;DisplayText&gt;(Roemmich et al. 2009)&lt;/DisplayText&gt;&lt;record&gt;&lt;rec-number&gt;515&lt;/rec-number&gt;&lt;foreign-keys&gt;&lt;key app="EN" db-id="tpvtxxttc2dzapezfe4xfz5nxr9at0sv9zrz" timestamp="1565762375"&gt;515&lt;/key&gt;&lt;/foreign-keys&gt;&lt;ref-type name="Journal Article"&gt;17&lt;/ref-type&gt;&lt;contributors&gt;&lt;authors&gt;&lt;author&gt;Roemmich, Dean&lt;/author&gt;&lt;author&gt;Johnson, Gregory C.&lt;/author&gt;&lt;author&gt;Riser, Stephen&lt;/author&gt;&lt;author&gt;Davis, Russ&lt;/author&gt;&lt;author&gt;Gilson, John&lt;/author&gt;&lt;author&gt;Owens, W. Brechner&lt;/author&gt;&lt;author&gt;Garzoli, Silvia L.&lt;/author&gt;&lt;author&gt;Schmid, Claudia&lt;/author&gt;&lt;author&gt;Ignaszewski, Mark&lt;/author&gt;&lt;/authors&gt;&lt;/contributors&gt;&lt;titles&gt;&lt;title&gt;The Argo Program: Observing the Global Ocean with Profiling Floats&lt;/title&gt;&lt;secondary-title&gt;Oceanography&lt;/secondary-title&gt;&lt;/titles&gt;&lt;periodical&gt;&lt;full-title&gt;Oceanography&lt;/full-title&gt;&lt;abbr-1&gt;Oceanography&lt;/abbr-1&gt;&lt;abbr-2&gt;Oceanography&lt;/abbr-2&gt;&lt;/periodical&gt;&lt;pages&gt;34-43&lt;/pages&gt;&lt;volume&gt;22&lt;/volume&gt;&lt;number&gt;2&lt;/number&gt;&lt;dates&gt;&lt;year&gt;2009&lt;/year&gt;&lt;/dates&gt;&lt;publisher&gt;Oceanography Society&lt;/publisher&gt;&lt;isbn&gt;10428275, 2377617X&lt;/isbn&gt;&lt;urls&gt;&lt;related-urls&gt;&lt;url&gt;http://www.jstor.org/stable/24860957&lt;/url&gt;&lt;/related-urls&gt;&lt;/urls&gt;&lt;custom1&gt;Full publication date: JUNE 2009&lt;/custom1&gt;&lt;remote-database-name&gt;JSTOR&lt;/remote-database-name&gt;&lt;/record&gt;&lt;/Cite&gt;&lt;/EndNote&gt;</w:instrText>
      </w:r>
      <w:r w:rsidR="0033282D" w:rsidRPr="00531285">
        <w:rPr>
          <w:rFonts w:cstheme="minorHAnsi"/>
        </w:rPr>
        <w:fldChar w:fldCharType="separate"/>
      </w:r>
      <w:r w:rsidR="0033282D" w:rsidRPr="00531285">
        <w:rPr>
          <w:rFonts w:cstheme="minorHAnsi"/>
          <w:noProof/>
        </w:rPr>
        <w:t>(Roemmich et al. 2009)</w:t>
      </w:r>
      <w:r w:rsidR="0033282D" w:rsidRPr="00531285">
        <w:rPr>
          <w:rFonts w:cstheme="minorHAnsi"/>
        </w:rPr>
        <w:fldChar w:fldCharType="end"/>
      </w:r>
      <w:r w:rsidR="00D51916" w:rsidRPr="00531285">
        <w:rPr>
          <w:rFonts w:cstheme="minorHAnsi"/>
        </w:rPr>
        <w:t>.</w:t>
      </w:r>
      <w:r w:rsidRPr="00531285">
        <w:rPr>
          <w:rFonts w:cstheme="minorHAnsi"/>
        </w:rPr>
        <w:t xml:space="preserve"> </w:t>
      </w:r>
      <w:r w:rsidR="00B20F1B" w:rsidRPr="00531285">
        <w:rPr>
          <w:rFonts w:cstheme="minorHAnsi"/>
        </w:rPr>
        <w:t xml:space="preserve">Comparisons of volume transported by the EAC were also made with estimates from full depth moorings </w:t>
      </w:r>
      <w:r w:rsidR="00B20F1B" w:rsidRPr="00531285">
        <w:rPr>
          <w:rFonts w:cstheme="minorHAnsi"/>
        </w:rPr>
        <w:fldChar w:fldCharType="begin"/>
      </w:r>
      <w:r w:rsidR="00B20F1B" w:rsidRPr="00531285">
        <w:rPr>
          <w:rFonts w:cstheme="minorHAnsi"/>
        </w:rPr>
        <w:instrText xml:space="preserve"> ADDIN EN.CITE &lt;EndNote&gt;&lt;Cite&gt;&lt;Author&gt;Sloyan&lt;/Author&gt;&lt;Year&gt;2016&lt;/Year&gt;&lt;RecNum&gt;513&lt;/RecNum&gt;&lt;DisplayText&gt;(Sloyan et al. 2016)&lt;/DisplayText&gt;&lt;record&gt;&lt;rec-number&gt;513&lt;/rec-number&gt;&lt;foreign-keys&gt;&lt;key app="EN" db-id="tpvtxxttc2dzapezfe4xfz5nxr9at0sv9zrz" timestamp="1565760847"&gt;513&lt;/key&gt;&lt;/foreign-keys&gt;&lt;ref-type name="Journal Article"&gt;17&lt;/ref-type&gt;&lt;contributors&gt;&lt;authors&gt;&lt;author&gt;Bernadette M. Sloyan&lt;/author&gt;&lt;author&gt;Ken R. Ridgway&lt;/author&gt;&lt;author&gt;Rebecca Cowley&lt;/author&gt;&lt;/authors&gt;&lt;/contributors&gt;&lt;titles&gt;&lt;title&gt;The East Australian Current and Property Transport at 27°S from 2012 to 2013&lt;/title&gt;&lt;secondary-title&gt;Journal of Physical Oceanography&lt;/secondary-title&gt;&lt;/titles&gt;&lt;periodical&gt;&lt;full-title&gt;Journal of Physical Oceanography&lt;/full-title&gt;&lt;abbr-1&gt;J. Phys. Oceanogr.&lt;/abbr-1&gt;&lt;abbr-2&gt;J Phys Oceanogr&lt;/abbr-2&gt;&lt;/periodical&gt;&lt;pages&gt;993-1008&lt;/pages&gt;&lt;volume&gt;46&lt;/volume&gt;&lt;number&gt;3&lt;/number&gt;&lt;keywords&gt;&lt;keyword&gt;Circulation/ Dynamics,Boundary currents&lt;/keyword&gt;&lt;/keywords&gt;&lt;dates&gt;&lt;year&gt;2016&lt;/year&gt;&lt;/dates&gt;&lt;urls&gt;&lt;related-urls&gt;&lt;url&gt;https://journals.ametsoc.org/doi/abs/10.1175/JPO-D-15-0052.1&lt;/url&gt;&lt;/related-urls&gt;&lt;/urls&gt;&lt;electronic-resource-num&gt;10.1175/jpo-d-15-0052.1&lt;/electronic-resource-num&gt;&lt;/record&gt;&lt;/Cite&gt;&lt;/EndNote&gt;</w:instrText>
      </w:r>
      <w:r w:rsidR="00B20F1B" w:rsidRPr="00531285">
        <w:rPr>
          <w:rFonts w:cstheme="minorHAnsi"/>
        </w:rPr>
        <w:fldChar w:fldCharType="separate"/>
      </w:r>
      <w:r w:rsidR="00B20F1B" w:rsidRPr="00531285">
        <w:rPr>
          <w:rFonts w:cstheme="minorHAnsi"/>
          <w:noProof/>
        </w:rPr>
        <w:t>(Sloyan et al. 2016)</w:t>
      </w:r>
      <w:r w:rsidR="00B20F1B" w:rsidRPr="00531285">
        <w:rPr>
          <w:rFonts w:cstheme="minorHAnsi"/>
        </w:rPr>
        <w:fldChar w:fldCharType="end"/>
      </w:r>
      <w:r w:rsidR="00B20F1B" w:rsidRPr="00531285">
        <w:rPr>
          <w:rFonts w:cstheme="minorHAnsi"/>
        </w:rPr>
        <w:t xml:space="preserve"> </w:t>
      </w:r>
      <w:r w:rsidR="00B20F1B" w:rsidRPr="00531285">
        <w:rPr>
          <w:rFonts w:cstheme="minorHAnsi"/>
        </w:rPr>
        <w:lastRenderedPageBreak/>
        <w:t xml:space="preserve">and a combination of XBT, Argo and altimetry data </w:t>
      </w:r>
      <w:r w:rsidR="00B20F1B" w:rsidRPr="00531285">
        <w:rPr>
          <w:rFonts w:cstheme="minorHAnsi"/>
        </w:rPr>
        <w:fldChar w:fldCharType="begin"/>
      </w:r>
      <w:r w:rsidR="00B20F1B" w:rsidRPr="00531285">
        <w:rPr>
          <w:rFonts w:cstheme="minorHAnsi"/>
        </w:rPr>
        <w:instrText xml:space="preserve"> ADDIN EN.CITE &lt;EndNote&gt;&lt;Cite&gt;&lt;Author&gt;Zilberman&lt;/Author&gt;&lt;Year&gt;2018&lt;/Year&gt;&lt;RecNum&gt;516&lt;/RecNum&gt;&lt;DisplayText&gt;(Zilberman et al. 2018)&lt;/DisplayText&gt;&lt;record&gt;&lt;rec-number&gt;516&lt;/rec-number&gt;&lt;foreign-keys&gt;&lt;key app="EN" db-id="tpvtxxttc2dzapezfe4xfz5nxr9at0sv9zrz" timestamp="1565762876"&gt;516&lt;/key&gt;&lt;/foreign-keys&gt;&lt;ref-type name="Journal Article"&gt;17&lt;/ref-type&gt;&lt;contributors&gt;&lt;authors&gt;&lt;author&gt;N. V. Zilberman&lt;/author&gt;&lt;author&gt;D. H. Roemmich&lt;/author&gt;&lt;author&gt;S. T. Gille&lt;/author&gt;&lt;author&gt;J. Gilson&lt;/author&gt;&lt;/authors&gt;&lt;/contributors&gt;&lt;titles&gt;&lt;title&gt;Estimating the Velocity and Transport of Western Boundary Current Systems: A Case Study of the East Australian Current near Brisbane&lt;/title&gt;&lt;secondary-title&gt;Journal of Atmospheric and Oceanic Technology&lt;/secondary-title&gt;&lt;/titles&gt;&lt;periodical&gt;&lt;full-title&gt;Journal of Atmospheric and Oceanic Technology&lt;/full-title&gt;&lt;/periodical&gt;&lt;pages&gt;1313-1329&lt;/pages&gt;&lt;volume&gt;35&lt;/volume&gt;&lt;number&gt;6&lt;/number&gt;&lt;keywords&gt;&lt;keyword&gt;Ocean,Pacific Ocean,Boundary currents&lt;/keyword&gt;&lt;/keywords&gt;&lt;dates&gt;&lt;year&gt;2018&lt;/year&gt;&lt;/dates&gt;&lt;urls&gt;&lt;related-urls&gt;&lt;url&gt;https://journals.ametsoc.org/doi/abs/10.1175/JTECH-D-17-0153.1&lt;/url&gt;&lt;/related-urls&gt;&lt;/urls&gt;&lt;electronic-resource-num&gt;10.1175/jtech-d-17-0153.1&lt;/electronic-resource-num&gt;&lt;/record&gt;&lt;/Cite&gt;&lt;/EndNote&gt;</w:instrText>
      </w:r>
      <w:r w:rsidR="00B20F1B" w:rsidRPr="00531285">
        <w:rPr>
          <w:rFonts w:cstheme="minorHAnsi"/>
        </w:rPr>
        <w:fldChar w:fldCharType="separate"/>
      </w:r>
      <w:r w:rsidR="00B20F1B" w:rsidRPr="00531285">
        <w:rPr>
          <w:rFonts w:cstheme="minorHAnsi"/>
          <w:noProof/>
        </w:rPr>
        <w:t>(Zilberman et al. 2018)</w:t>
      </w:r>
      <w:r w:rsidR="00B20F1B" w:rsidRPr="00531285">
        <w:rPr>
          <w:rFonts w:cstheme="minorHAnsi"/>
        </w:rPr>
        <w:fldChar w:fldCharType="end"/>
      </w:r>
      <w:r w:rsidRPr="00531285">
        <w:rPr>
          <w:rFonts w:cstheme="minorHAnsi"/>
        </w:rPr>
        <w:t>.</w:t>
      </w:r>
      <w:r w:rsidR="00B20F1B" w:rsidRPr="00531285">
        <w:rPr>
          <w:rFonts w:cstheme="minorHAnsi"/>
        </w:rPr>
        <w:t xml:space="preserve"> </w:t>
      </w:r>
      <w:r w:rsidRPr="00531285">
        <w:rPr>
          <w:rFonts w:cstheme="minorHAnsi"/>
        </w:rPr>
        <w:t xml:space="preserve">The simulated hydrodynamics were found to be consistent with the observations. The ROMS simulation provides a very good representation of the currents in the EAC separation region, and accurately represents the spatial patterns of mesoscale SSH variability driven by the dynamic mesoscale eddy field, the EAC separation and the seasonal SST cycle over the 22 year simulation period </w:t>
      </w:r>
      <w:r w:rsidR="00341E29" w:rsidRPr="00531285">
        <w:rPr>
          <w:rFonts w:cstheme="minorHAnsi"/>
        </w:rPr>
        <w:fldChar w:fldCharType="begin"/>
      </w:r>
      <w:r w:rsidR="00684E77">
        <w:rPr>
          <w:rFonts w:cstheme="minorHAnsi"/>
        </w:rPr>
        <w:instrText xml:space="preserve"> ADDIN EN.CITE &lt;EndNote&gt;&lt;Cite&gt;&lt;Author&gt;Kerry&lt;/Author&gt;&lt;Year&gt;In Revision&lt;/Year&gt;&lt;RecNum&gt;512&lt;/RecNum&gt;&lt;DisplayText&gt;(Kerry et al. 2016; Kerry and Roughan In Revision)&lt;/DisplayText&gt;&lt;record&gt;&lt;rec-number&gt;512&lt;/rec-number&gt;&lt;foreign-keys&gt;&lt;key app="EN" db-id="tpvtxxttc2dzapezfe4xfz5nxr9at0sv9zrz" timestamp="1565760484"&gt;512&lt;/key&gt;&lt;/foreign-keys&gt;&lt;ref-type name="Journal Article"&gt;17&lt;/ref-type&gt;&lt;contributors&gt;&lt;authors&gt;&lt;author&gt;C. Kerry&lt;/author&gt;&lt;author&gt;M. Roughan&lt;/author&gt;&lt;/authors&gt;&lt;/contributors&gt;&lt;titles&gt;&lt;title&gt;Seasonal and Mesoscale Variability of the East Australian Current System&lt;/title&gt;&lt;secondary-title&gt;Journal of Geophysical Research&lt;/secondary-title&gt;&lt;/titles&gt;&lt;periodical&gt;&lt;full-title&gt;Journal of Geophysical Research&lt;/full-title&gt;&lt;/periodical&gt;&lt;dates&gt;&lt;year&gt;In Revision&lt;/year&gt;&lt;/dates&gt;&lt;urls&gt;&lt;/urls&gt;&lt;/record&gt;&lt;/Cite&gt;&lt;Cite&gt;&lt;Author&gt;Kerry&lt;/Author&gt;&lt;Year&gt;2016&lt;/Year&gt;&lt;RecNum&gt;408&lt;/RecNum&gt;&lt;record&gt;&lt;rec-number&gt;408&lt;/rec-number&gt;&lt;foreign-keys&gt;&lt;key app="EN" db-id="tpvtxxttc2dzapezfe4xfz5nxr9at0sv9zrz" timestamp="1538549059"&gt;408&lt;/key&gt;&lt;/foreign-keys&gt;&lt;ref-type name="Journal Article"&gt;17&lt;/ref-type&gt;&lt;contributors&gt;&lt;authors&gt;&lt;author&gt;C. Kerry&lt;/author&gt;&lt;author&gt;B. Powell&lt;/author&gt;&lt;author&gt;M. Roughan&lt;/author&gt;&lt;author&gt;P. Oke&lt;/author&gt;&lt;/authors&gt;&lt;/contributors&gt;&lt;titles&gt;&lt;title&gt;Development and evaluation of a high-resolution reanalysis of the East Australian Current region using the Regional Ocean Modelling System (ROMS 3.4) and Incremental Strong-Constraint 4-Dimensional Variational (IS4D-Var) data assimilation&lt;/title&gt;&lt;secondary-title&gt;Geoscientific Model Development&lt;/secondary-title&gt;&lt;/titles&gt;&lt;periodical&gt;&lt;full-title&gt;Geoscientific Model Development&lt;/full-title&gt;&lt;/periodical&gt;&lt;pages&gt;3779-3801&lt;/pages&gt;&lt;volume&gt;9&lt;/volume&gt;&lt;number&gt;10&lt;/number&gt;&lt;dates&gt;&lt;year&gt;2016&lt;/year&gt;&lt;pub-dates&gt;&lt;date&gt;//&lt;/date&gt;&lt;/pub-dates&gt;&lt;/dates&gt;&lt;urls&gt;&lt;related-urls&gt;&lt;url&gt;https://www.ingentaconnect.com/content/doaj/1991959x/2016/00000009/00000010/art00015&lt;/url&gt;&lt;url&gt;https://doi.org/10.5194/gmd-9-3779-2016&lt;/url&gt;&lt;/related-urls&gt;&lt;/urls&gt;&lt;electronic-resource-num&gt;10.5194/gmd-9-3779-2016&lt;/electronic-resource-num&gt;&lt;/record&gt;&lt;/Cite&gt;&lt;/EndNote&gt;</w:instrText>
      </w:r>
      <w:r w:rsidR="00341E29" w:rsidRPr="00531285">
        <w:rPr>
          <w:rFonts w:cstheme="minorHAnsi"/>
        </w:rPr>
        <w:fldChar w:fldCharType="separate"/>
      </w:r>
      <w:r w:rsidR="00684E77">
        <w:rPr>
          <w:rFonts w:cstheme="minorHAnsi"/>
          <w:noProof/>
        </w:rPr>
        <w:t>(Kerry et al. 2016; Kerry and Roughan In Revision)</w:t>
      </w:r>
      <w:r w:rsidR="00341E29" w:rsidRPr="00531285">
        <w:rPr>
          <w:rFonts w:cstheme="minorHAnsi"/>
        </w:rPr>
        <w:fldChar w:fldCharType="end"/>
      </w:r>
      <w:r w:rsidR="009D65C1" w:rsidRPr="00531285">
        <w:rPr>
          <w:rFonts w:cstheme="minorHAnsi"/>
        </w:rPr>
        <w:t>.</w:t>
      </w:r>
    </w:p>
    <w:p w14:paraId="3775AF05" w14:textId="77777777" w:rsidR="0017387B" w:rsidRPr="00531285" w:rsidRDefault="0017387B" w:rsidP="00E4010E">
      <w:pPr>
        <w:spacing w:line="360" w:lineRule="auto"/>
        <w:rPr>
          <w:rFonts w:cstheme="minorHAnsi"/>
        </w:rPr>
      </w:pPr>
    </w:p>
    <w:p w14:paraId="33576CFB" w14:textId="77777777" w:rsidR="0017387B" w:rsidRPr="00531285" w:rsidRDefault="0017387B" w:rsidP="0017387B">
      <w:pPr>
        <w:spacing w:line="360" w:lineRule="auto"/>
        <w:rPr>
          <w:rFonts w:cstheme="minorHAnsi"/>
          <w:i/>
        </w:rPr>
      </w:pPr>
      <w:r w:rsidRPr="00531285">
        <w:rPr>
          <w:rFonts w:cstheme="minorHAnsi"/>
          <w:i/>
        </w:rPr>
        <w:t>Particle characteristics</w:t>
      </w:r>
    </w:p>
    <w:p w14:paraId="3BFCB978" w14:textId="09A03732" w:rsidR="0017387B" w:rsidRPr="00531285" w:rsidRDefault="00C76DC4" w:rsidP="0017387B">
      <w:pPr>
        <w:spacing w:line="360" w:lineRule="auto"/>
        <w:rPr>
          <w:rFonts w:cstheme="minorHAnsi"/>
        </w:rPr>
      </w:pPr>
      <w:ins w:id="9" w:author="Jason Everett" w:date="2019-09-23T09:42:00Z">
        <w:r>
          <w:rPr>
            <w:rFonts w:cstheme="minorHAnsi"/>
            <w:noProof/>
          </w:rPr>
          <mc:AlternateContent>
            <mc:Choice Requires="wpi">
              <w:drawing>
                <wp:anchor distT="0" distB="0" distL="114300" distR="114300" simplePos="0" relativeHeight="251670528" behindDoc="0" locked="0" layoutInCell="1" allowOverlap="1" wp14:anchorId="62723AA6" wp14:editId="6103EB20">
                  <wp:simplePos x="0" y="0"/>
                  <wp:positionH relativeFrom="column">
                    <wp:posOffset>4479120</wp:posOffset>
                  </wp:positionH>
                  <wp:positionV relativeFrom="paragraph">
                    <wp:posOffset>1407365</wp:posOffset>
                  </wp:positionV>
                  <wp:extent cx="590760" cy="7920"/>
                  <wp:effectExtent l="88900" t="139700" r="82550" b="144780"/>
                  <wp:wrapNone/>
                  <wp:docPr id="28" name="Ink 28"/>
                  <wp:cNvGraphicFramePr/>
                  <a:graphic xmlns:a="http://schemas.openxmlformats.org/drawingml/2006/main">
                    <a:graphicData uri="http://schemas.microsoft.com/office/word/2010/wordprocessingInk">
                      <w14:contentPart bwMode="auto" r:id="rId15">
                        <w14:nvContentPartPr>
                          <w14:cNvContentPartPr/>
                        </w14:nvContentPartPr>
                        <w14:xfrm>
                          <a:off x="0" y="0"/>
                          <a:ext cx="590760" cy="7920"/>
                        </w14:xfrm>
                      </w14:contentPart>
                    </a:graphicData>
                  </a:graphic>
                </wp:anchor>
              </w:drawing>
            </mc:Choice>
            <mc:Fallback>
              <w:pict>
                <v:shape w14:anchorId="060457A7" id="Ink 28" o:spid="_x0000_s1026" type="#_x0000_t75" style="position:absolute;margin-left:348.5pt;margin-top:102.3pt;width:55pt;height:17.65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">
                  <v:imagedata r:id="rId16" o:title=""/>
                </v:shape>
              </w:pict>
            </mc:Fallback>
          </mc:AlternateContent>
        </w:r>
      </w:ins>
      <w:r w:rsidR="000A3E72" w:rsidRPr="00531285">
        <w:rPr>
          <w:rFonts w:cstheme="minorHAnsi"/>
        </w:rPr>
        <w:t xml:space="preserve">The Lagrangian particle simulations were conducted using PARCELS v2.0 which is an open source framework for simulating Lagrangian particle trajectories, designed to efficiently process large amounts of data. </w:t>
      </w:r>
      <w:r w:rsidR="00480DF2" w:rsidRPr="00531285">
        <w:rPr>
          <w:rFonts w:cstheme="minorHAnsi"/>
        </w:rPr>
        <w:t>Lagrangian simulations were</w:t>
      </w:r>
      <w:r w:rsidR="0017387B" w:rsidRPr="00531285">
        <w:rPr>
          <w:rFonts w:cstheme="minorHAnsi"/>
        </w:rPr>
        <w:t xml:space="preserve"> run using only surface velocities as </w:t>
      </w:r>
      <w:r w:rsidR="0017387B" w:rsidRPr="00531285">
        <w:rPr>
          <w:rFonts w:cstheme="minorHAnsi"/>
          <w:i/>
        </w:rPr>
        <w:t>P. saltatrix</w:t>
      </w:r>
      <w:r w:rsidR="0017387B" w:rsidRPr="00531285">
        <w:rPr>
          <w:rFonts w:cstheme="minorHAnsi"/>
        </w:rPr>
        <w:t xml:space="preserve"> larvae are found almost exclusively at the surface in this region </w:t>
      </w:r>
      <w:r w:rsidR="0017387B" w:rsidRPr="00531285">
        <w:rPr>
          <w:rFonts w:cstheme="minorHAnsi"/>
        </w:rPr>
        <w:fldChar w:fldCharType="begin"/>
      </w:r>
      <w:r w:rsidR="0048538B" w:rsidRPr="00531285">
        <w:rPr>
          <w:rFonts w:cstheme="minorHAnsi"/>
        </w:rPr>
        <w:instrText xml:space="preserve"> ADDIN EN.CITE &lt;EndNote&gt;&lt;Cite&gt;&lt;Author&gt;Miskiewicz&lt;/Author&gt;&lt;Year&gt;1996&lt;/Year&gt;&lt;RecNum&gt;27&lt;/RecNum&gt;&lt;DisplayText&gt;(Miskiewicz et al. 1996)&lt;/DisplayText&gt;&lt;record&gt;&lt;rec-number&gt;27&lt;/rec-number&gt;&lt;foreign-keys&gt;&lt;key app="EN" db-id="tpvtxxttc2dzapezfe4xfz5nxr9at0sv9zrz" timestamp="0"&gt;27&lt;/key&gt;&lt;/foreign-keys&gt;&lt;ref-type name="Journal Article"&gt;17&lt;/ref-type&gt;&lt;contributors&gt;&lt;authors&gt;&lt;author&gt;Miskiewicz, A. G.&lt;/author&gt;&lt;author&gt;Bruce, B. D.&lt;/author&gt;&lt;author&gt;Dixon, P.&lt;/author&gt;&lt;/authors&gt;&lt;/contributors&gt;&lt;titles&gt;&lt;title&gt;&lt;style face="normal" font="default" size="100%"&gt;Distribution of tailor (&lt;/style&gt;&lt;style face="italic" font="default" size="100%"&gt;Pomatomus saltatrix&lt;/style&gt;&lt;style face="normal" font="default" size="100%"&gt;) larvae along the coast of New South Wales, Australia&lt;/style&gt;&lt;/title&gt;&lt;secondary-title&gt;Marine and Freshwater Research&lt;/secondary-title&gt;&lt;/titles&gt;&lt;periodical&gt;&lt;full-title&gt;Marine and Freshwater Research&lt;/full-title&gt;&lt;abbr-1&gt;Mar Freshw Res&lt;/abbr-1&gt;&lt;/periodical&gt;&lt;pages&gt;331-336&lt;/pages&gt;&lt;volume&gt;47&lt;/volume&gt;&lt;number&gt;2&lt;/number&gt;&lt;keywords&gt;&lt;keyword&gt;Pomatomidae&lt;/keyword&gt;&lt;keyword&gt;Pomatomus saltatrix&lt;/keyword&gt;&lt;keyword&gt;Tailor&lt;/keyword&gt;&lt;keyword&gt;(CAAB) 37334002&lt;/keyword&gt;&lt;/keywords&gt;&lt;dates&gt;&lt;year&gt;1996&lt;/year&gt;&lt;/dates&gt;&lt;isbn&gt;1323-1650&lt;/isbn&gt;&lt;accession-num&gt;WOS:A1996VD74900031&lt;/accession-num&gt;&lt;urls&gt;&lt;related-urls&gt;&lt;url&gt;&amp;lt;Go to ISI&amp;gt;://WOS:A1996VD74900031 &lt;/url&gt;&lt;/related-urls&gt;&lt;/urls&gt;&lt;/record&gt;&lt;/Cite&gt;&lt;/EndNote&gt;</w:instrText>
      </w:r>
      <w:r w:rsidR="0017387B" w:rsidRPr="00531285">
        <w:rPr>
          <w:rFonts w:cstheme="minorHAnsi"/>
        </w:rPr>
        <w:fldChar w:fldCharType="separate"/>
      </w:r>
      <w:r w:rsidR="00D2303A" w:rsidRPr="00531285">
        <w:rPr>
          <w:rFonts w:cstheme="minorHAnsi"/>
          <w:noProof/>
        </w:rPr>
        <w:t>(Miskiewicz et al. 1996)</w:t>
      </w:r>
      <w:r w:rsidR="0017387B" w:rsidRPr="00531285">
        <w:rPr>
          <w:rFonts w:cstheme="minorHAnsi"/>
        </w:rPr>
        <w:fldChar w:fldCharType="end"/>
      </w:r>
      <w:r w:rsidR="0017387B" w:rsidRPr="00531285">
        <w:rPr>
          <w:rFonts w:cstheme="minorHAnsi"/>
        </w:rPr>
        <w:t>. The paths of each particle were interpolated using 5</w:t>
      </w:r>
      <w:r w:rsidR="00BD4A8E" w:rsidRPr="00531285">
        <w:rPr>
          <w:rFonts w:cstheme="minorHAnsi"/>
        </w:rPr>
        <w:t xml:space="preserve"> </w:t>
      </w:r>
      <w:r w:rsidR="0017387B" w:rsidRPr="00531285">
        <w:rPr>
          <w:rFonts w:cstheme="minorHAnsi"/>
        </w:rPr>
        <w:t>min steps based upon the</w:t>
      </w:r>
      <w:r w:rsidR="00480DF2" w:rsidRPr="00531285">
        <w:rPr>
          <w:rFonts w:cstheme="minorHAnsi"/>
        </w:rPr>
        <w:t xml:space="preserve"> </w:t>
      </w:r>
      <w:r w:rsidR="00EA0798" w:rsidRPr="00531285">
        <w:rPr>
          <w:rFonts w:cstheme="minorHAnsi"/>
        </w:rPr>
        <w:t>daily</w:t>
      </w:r>
      <w:r w:rsidR="0017387B" w:rsidRPr="00531285">
        <w:rPr>
          <w:rFonts w:cstheme="minorHAnsi"/>
        </w:rPr>
        <w:t xml:space="preserve"> velocity fields from the ROMS model</w:t>
      </w:r>
      <w:r w:rsidR="00FF2967" w:rsidRPr="00531285">
        <w:rPr>
          <w:rFonts w:cstheme="minorHAnsi"/>
        </w:rPr>
        <w:t xml:space="preserve"> output</w:t>
      </w:r>
      <w:r w:rsidR="0017387B" w:rsidRPr="00531285">
        <w:rPr>
          <w:rFonts w:cstheme="minorHAnsi"/>
        </w:rPr>
        <w:t xml:space="preserve">. Each particle included a small Brownian motion walk function </w:t>
      </w:r>
      <w:r w:rsidR="002D7F68" w:rsidRPr="00531285">
        <w:rPr>
          <w:rFonts w:cstheme="minorHAnsi"/>
        </w:rPr>
        <w:t>of 100</w:t>
      </w:r>
      <w:r w:rsidR="00B946BB" w:rsidRPr="00531285">
        <w:rPr>
          <w:rFonts w:cstheme="minorHAnsi"/>
        </w:rPr>
        <w:t xml:space="preserve"> units</w:t>
      </w:r>
      <w:r w:rsidR="002D7F68" w:rsidRPr="00531285">
        <w:rPr>
          <w:rFonts w:cstheme="minorHAnsi"/>
        </w:rPr>
        <w:t xml:space="preserve"> </w:t>
      </w:r>
      <w:r w:rsidR="0017387B" w:rsidRPr="00531285">
        <w:rPr>
          <w:rFonts w:cstheme="minorHAnsi"/>
        </w:rPr>
        <w:t>which added natural variation to the movement of each particle and ensured no two particles followed the exact same path</w:t>
      </w:r>
      <w:r w:rsidR="00D51402" w:rsidRPr="00531285">
        <w:rPr>
          <w:rFonts w:cstheme="minorHAnsi"/>
        </w:rPr>
        <w:t xml:space="preserve"> </w:t>
      </w:r>
      <w:r w:rsidR="00D51402" w:rsidRPr="00531285">
        <w:rPr>
          <w:rFonts w:cstheme="minorHAnsi"/>
        </w:rPr>
        <w:fldChar w:fldCharType="begin">
          <w:fldData xml:space="preserve">PEVuZE5vdGU+PENpdGU+PEF1dGhvcj5TY3V0dCBQaGlsbGlwczwvQXV0aG9yPjxZZWFyPjIwMTk8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</w:fldData>
        </w:fldChar>
      </w:r>
      <w:r w:rsidR="00684E77">
        <w:rPr>
          <w:rFonts w:cstheme="minorHAnsi"/>
        </w:rPr>
        <w:instrText xml:space="preserve"> ADDIN EN.CITE </w:instrText>
      </w:r>
      <w:r w:rsidR="00684E77">
        <w:rPr>
          <w:rFonts w:cstheme="minorHAnsi"/>
        </w:rPr>
        <w:fldChar w:fldCharType="begin">
          <w:fldData xml:space="preserve">PEVuZE5vdGU+PENpdGU+PEF1dGhvcj5TY3V0dCBQaGlsbGlwczwvQXV0aG9yPjxZZWFyPjIwMTk8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</w:fldData>
        </w:fldChar>
      </w:r>
      <w:r w:rsidR="00684E77">
        <w:rPr>
          <w:rFonts w:cstheme="minorHAnsi"/>
        </w:rPr>
        <w:instrText xml:space="preserve"> ADDIN EN.CITE.DATA </w:instrText>
      </w:r>
      <w:r w:rsidR="00684E77">
        <w:rPr>
          <w:rFonts w:cstheme="minorHAnsi"/>
        </w:rPr>
      </w:r>
      <w:r w:rsidR="00684E77">
        <w:rPr>
          <w:rFonts w:cstheme="minorHAnsi"/>
        </w:rPr>
        <w:fldChar w:fldCharType="end"/>
      </w:r>
      <w:r w:rsidR="00D51402" w:rsidRPr="00531285">
        <w:rPr>
          <w:rFonts w:cstheme="minorHAnsi"/>
        </w:rPr>
      </w:r>
      <w:r w:rsidR="00D51402" w:rsidRPr="00531285">
        <w:rPr>
          <w:rFonts w:cstheme="minorHAnsi"/>
        </w:rPr>
        <w:fldChar w:fldCharType="separate"/>
      </w:r>
      <w:r w:rsidR="00684E77">
        <w:rPr>
          <w:rFonts w:cstheme="minorHAnsi"/>
          <w:noProof/>
        </w:rPr>
        <w:t>(van Sebille et al. 2018; Scutt Phillips et al. 2019)</w:t>
      </w:r>
      <w:r w:rsidR="00D51402" w:rsidRPr="00531285">
        <w:rPr>
          <w:rFonts w:cstheme="minorHAnsi"/>
        </w:rPr>
        <w:fldChar w:fldCharType="end"/>
      </w:r>
      <w:r w:rsidR="002D7F68" w:rsidRPr="00531285">
        <w:rPr>
          <w:rFonts w:cstheme="minorHAnsi"/>
        </w:rPr>
        <w:t>.</w:t>
      </w:r>
    </w:p>
    <w:p w14:paraId="7CFBD6FE" w14:textId="13CC1CB2" w:rsidR="00480DF2" w:rsidRPr="008429DB" w:rsidRDefault="00866AD6" w:rsidP="0017387B">
      <w:pPr>
        <w:spacing w:line="360" w:lineRule="auto"/>
        <w:rPr>
          <w:rFonts w:cstheme="minorHAnsi"/>
        </w:rPr>
      </w:pPr>
      <w:r w:rsidRPr="00531285">
        <w:rPr>
          <w:rFonts w:cstheme="minorHAnsi"/>
        </w:rPr>
        <w:t>The growth rates</w:t>
      </w:r>
      <w:r w:rsidR="00BE7503" w:rsidRPr="00531285">
        <w:rPr>
          <w:rFonts w:cstheme="minorHAnsi"/>
        </w:rPr>
        <w:t xml:space="preserve"> and pelagic larval durations (PLDs)</w:t>
      </w:r>
      <w:r w:rsidRPr="00531285">
        <w:rPr>
          <w:rFonts w:cstheme="minorHAnsi"/>
        </w:rPr>
        <w:t xml:space="preserve"> of </w:t>
      </w:r>
      <w:r w:rsidR="00480DF2" w:rsidRPr="00531285">
        <w:rPr>
          <w:rFonts w:cstheme="minorHAnsi"/>
        </w:rPr>
        <w:t xml:space="preserve">many </w:t>
      </w:r>
      <w:r w:rsidRPr="00531285">
        <w:rPr>
          <w:rFonts w:cstheme="minorHAnsi"/>
        </w:rPr>
        <w:t>larvae</w:t>
      </w:r>
      <w:r w:rsidR="0017387B" w:rsidRPr="00531285">
        <w:rPr>
          <w:rFonts w:cstheme="minorHAnsi"/>
        </w:rPr>
        <w:t xml:space="preserve"> are temperature dependant </w:t>
      </w:r>
      <w:r w:rsidR="0017387B" w:rsidRPr="00531285">
        <w:rPr>
          <w:rFonts w:cstheme="minorHAnsi"/>
        </w:rPr>
        <w:fldChar w:fldCharType="begin">
          <w:fldData xml:space="preserve">PEVuZE5vdGU+PENpdGU+PEF1dGhvcj5Ib3VkZTwvQXV0aG9yPjxZZWFyPjE5ODk8L1llYXI+PFJl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</w:fldData>
        </w:fldChar>
      </w:r>
      <w:r w:rsidR="00684E77">
        <w:rPr>
          <w:rFonts w:cstheme="minorHAnsi"/>
        </w:rPr>
        <w:instrText xml:space="preserve"> ADDIN EN.CITE </w:instrText>
      </w:r>
      <w:r w:rsidR="00684E77">
        <w:rPr>
          <w:rFonts w:cstheme="minorHAnsi"/>
        </w:rPr>
        <w:fldChar w:fldCharType="begin">
          <w:fldData xml:space="preserve">PEVuZE5vdGU+PENpdGU+PEF1dGhvcj5Ib3VkZTwvQXV0aG9yPjxZZWFyPjE5ODk8L1llYXI+PFJl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</w:fldData>
        </w:fldChar>
      </w:r>
      <w:r w:rsidR="00684E77">
        <w:rPr>
          <w:rFonts w:cstheme="minorHAnsi"/>
        </w:rPr>
        <w:instrText xml:space="preserve"> ADDIN EN.CITE.DATA </w:instrText>
      </w:r>
      <w:r w:rsidR="00684E77">
        <w:rPr>
          <w:rFonts w:cstheme="minorHAnsi"/>
        </w:rPr>
      </w:r>
      <w:r w:rsidR="00684E77">
        <w:rPr>
          <w:rFonts w:cstheme="minorHAnsi"/>
        </w:rPr>
        <w:fldChar w:fldCharType="end"/>
      </w:r>
      <w:r w:rsidR="0017387B" w:rsidRPr="00531285">
        <w:rPr>
          <w:rFonts w:cstheme="minorHAnsi"/>
        </w:rPr>
      </w:r>
      <w:r w:rsidR="0017387B" w:rsidRPr="00531285">
        <w:rPr>
          <w:rFonts w:cstheme="minorHAnsi"/>
        </w:rPr>
        <w:fldChar w:fldCharType="separate"/>
      </w:r>
      <w:r w:rsidR="00684E77">
        <w:rPr>
          <w:rFonts w:cstheme="minorHAnsi"/>
          <w:noProof/>
        </w:rPr>
        <w:t>(Houde 1989a; Green and Fisher 2004)</w:t>
      </w:r>
      <w:r w:rsidR="0017387B" w:rsidRPr="00531285">
        <w:rPr>
          <w:rFonts w:cstheme="minorHAnsi"/>
        </w:rPr>
        <w:fldChar w:fldCharType="end"/>
      </w:r>
      <w:r w:rsidR="0017387B" w:rsidRPr="00531285">
        <w:rPr>
          <w:rFonts w:cstheme="minorHAnsi"/>
        </w:rPr>
        <w:t xml:space="preserve">, </w:t>
      </w:r>
      <w:r w:rsidRPr="00531285">
        <w:rPr>
          <w:rFonts w:cstheme="minorHAnsi"/>
        </w:rPr>
        <w:t xml:space="preserve">so </w:t>
      </w:r>
      <w:r w:rsidR="0017387B" w:rsidRPr="00531285">
        <w:rPr>
          <w:rFonts w:cstheme="minorHAnsi"/>
        </w:rPr>
        <w:t>the duration of tracking for each particle (</w:t>
      </w:r>
      <w:r w:rsidRPr="00531285">
        <w:rPr>
          <w:rFonts w:cstheme="minorHAnsi"/>
        </w:rPr>
        <w:t>pelagic larval duration</w:t>
      </w:r>
      <w:r w:rsidR="0017387B" w:rsidRPr="00531285">
        <w:rPr>
          <w:rFonts w:cstheme="minorHAnsi"/>
        </w:rPr>
        <w:t xml:space="preserve">) was temperature dependant and estimated using degree-days </w:t>
      </w:r>
      <w:r w:rsidR="0017387B" w:rsidRPr="00531285">
        <w:rPr>
          <w:rFonts w:cstheme="minorHAnsi"/>
        </w:rPr>
        <w:fldChar w:fldCharType="begin">
          <w:fldData xml:space="preserve">PEVuZE5vdGU+PENpdGU+PEF1dGhvcj5OZXVoZWltZXI8L0F1dGhvcj48WWVhcj4yMDA3PC9ZZWFy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</w:fldData>
        </w:fldChar>
      </w:r>
      <w:r w:rsidR="00684E77">
        <w:rPr>
          <w:rFonts w:cstheme="minorHAnsi"/>
        </w:rPr>
        <w:instrText xml:space="preserve"> ADDIN EN.CITE </w:instrText>
      </w:r>
      <w:r w:rsidR="00684E77">
        <w:rPr>
          <w:rFonts w:cstheme="minorHAnsi"/>
        </w:rPr>
        <w:fldChar w:fldCharType="begin">
          <w:fldData xml:space="preserve">PEVuZE5vdGU+PENpdGU+PEF1dGhvcj5OZXVoZWltZXI8L0F1dGhvcj48WWVhcj4yMDA3PC9ZZWFy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</w:fldData>
        </w:fldChar>
      </w:r>
      <w:r w:rsidR="00684E77">
        <w:rPr>
          <w:rFonts w:cstheme="minorHAnsi"/>
        </w:rPr>
        <w:instrText xml:space="preserve"> ADDIN EN.CITE.DATA </w:instrText>
      </w:r>
      <w:r w:rsidR="00684E77">
        <w:rPr>
          <w:rFonts w:cstheme="minorHAnsi"/>
        </w:rPr>
      </w:r>
      <w:r w:rsidR="00684E77">
        <w:rPr>
          <w:rFonts w:cstheme="minorHAnsi"/>
        </w:rPr>
        <w:fldChar w:fldCharType="end"/>
      </w:r>
      <w:r w:rsidR="0017387B" w:rsidRPr="00531285">
        <w:rPr>
          <w:rFonts w:cstheme="minorHAnsi"/>
        </w:rPr>
      </w:r>
      <w:r w:rsidR="0017387B" w:rsidRPr="00531285">
        <w:rPr>
          <w:rFonts w:cstheme="minorHAnsi"/>
        </w:rPr>
        <w:fldChar w:fldCharType="separate"/>
      </w:r>
      <w:r w:rsidR="00684E77">
        <w:rPr>
          <w:rFonts w:cstheme="minorHAnsi"/>
          <w:noProof/>
        </w:rPr>
        <w:t>(DD; thermal constant; Neuheimer and Taggart 2007; O'Connor et al. 2007)</w:t>
      </w:r>
      <w:r w:rsidR="0017387B" w:rsidRPr="00531285">
        <w:rPr>
          <w:rFonts w:cstheme="minorHAnsi"/>
        </w:rPr>
        <w:fldChar w:fldCharType="end"/>
      </w:r>
      <w:r w:rsidR="0017387B" w:rsidRPr="00531285">
        <w:rPr>
          <w:rFonts w:cstheme="minorHAnsi"/>
        </w:rPr>
        <w:t xml:space="preserve">. With this approach, each particle is assumed to settle when the cumulative sum of daily temperatures experienced by that particle reaches the thermal constant </w:t>
      </w:r>
      <w:r w:rsidR="0017387B" w:rsidRPr="00531285">
        <w:rPr>
          <w:rFonts w:cstheme="minorHAnsi"/>
        </w:rPr>
        <w:fldChar w:fldCharType="begin"/>
      </w:r>
      <w:r w:rsidR="0020271F" w:rsidRPr="00531285">
        <w:rPr>
          <w:rFonts w:cstheme="minorHAnsi"/>
        </w:rPr>
        <w:instrText xml:space="preserve"> ADDIN EN.CITE &lt;EndNote&gt;&lt;Cite&gt;&lt;Author&gt;Everett&lt;/Author&gt;&lt;Year&gt;2017&lt;/Year&gt;&lt;RecNum&gt;333&lt;/RecNum&gt;&lt;Suffix&gt;`; Figures S1 &amp;amp; S2&lt;/Suffix&gt;&lt;DisplayText&gt;(Everett et al. 2017; Figures S1 &amp;amp; S2)&lt;/DisplayText&gt;&lt;record&gt;&lt;rec-number&gt;333&lt;/rec-number&gt;&lt;foreign-keys&gt;&lt;key app="EN" db-id="tpvtxxttc2dzapezfe4xfz5nxr9at0sv9zrz" timestamp="1531358003"&gt;333&lt;/key&gt;&lt;/foreign-keys&gt;&lt;ref-type name="Journal Article"&gt;17&lt;/ref-type&gt;&lt;contributors&gt;&lt;authors&gt;&lt;author&gt;Everett, Jason D.&lt;/author&gt;&lt;author&gt;Sebille, Erik&lt;/author&gt;&lt;author&gt;Taylor, Matthew D.&lt;/author&gt;&lt;author&gt;Suthers, Iain M.&lt;/author&gt;&lt;author&gt;Setio, Christopher&lt;/author&gt;&lt;author&gt;Cetina-Heredia, Paulina&lt;/author&gt;&lt;author&gt;Smith, James A.&lt;/author&gt;&lt;/authors&gt;&lt;/contributors&gt;&lt;titles&gt;&lt;title&gt;Dispersal of Eastern King Prawn larvae in a western boundary current: New insights from particle tracking&lt;/title&gt;&lt;secondary-title&gt;Fisheries Oceanography&lt;/secondary-title&gt;&lt;/titles&gt;&lt;periodical&gt;&lt;full-title&gt;Fisheries Oceanography&lt;/full-title&gt;&lt;abbr-1&gt;Fish. Oceanogr.&lt;/abbr-1&gt;&lt;abbr-2&gt;Fish Oceanogr&lt;/abbr-2&gt;&lt;/periodical&gt;&lt;pages&gt;513-525&lt;/pages&gt;&lt;volume&gt;26&lt;/volume&gt;&lt;number&gt;5&lt;/number&gt;&lt;dates&gt;&lt;year&gt;2017&lt;/year&gt;&lt;/dates&gt;&lt;urls&gt;&lt;related-urls&gt;&lt;url&gt;https://onlinelibrary.wiley.com/doi/abs/10.1111/fog.12213&lt;/url&gt;&lt;/related-urls&gt;&lt;/urls&gt;&lt;electronic-resource-num&gt;doi:10.1111/fog.12213&lt;/electronic-resource-num&gt;&lt;/record&gt;&lt;/Cite&gt;&lt;/EndNote&gt;</w:instrText>
      </w:r>
      <w:r w:rsidR="0017387B" w:rsidRPr="00531285">
        <w:rPr>
          <w:rFonts w:cstheme="minorHAnsi"/>
        </w:rPr>
        <w:fldChar w:fldCharType="separate"/>
      </w:r>
      <w:r w:rsidR="0020271F" w:rsidRPr="00531285">
        <w:rPr>
          <w:rFonts w:cstheme="minorHAnsi"/>
          <w:noProof/>
        </w:rPr>
        <w:t>(Everett et al. 2017; Figures S1 &amp; S2)</w:t>
      </w:r>
      <w:r w:rsidR="0017387B" w:rsidRPr="00531285">
        <w:rPr>
          <w:rFonts w:cstheme="minorHAnsi"/>
        </w:rPr>
        <w:fldChar w:fldCharType="end"/>
      </w:r>
      <w:r w:rsidR="0017387B" w:rsidRPr="00531285">
        <w:rPr>
          <w:rFonts w:cstheme="minorHAnsi"/>
        </w:rPr>
        <w:t xml:space="preserve">. Larval growth in </w:t>
      </w:r>
      <w:r w:rsidR="0017387B" w:rsidRPr="00531285">
        <w:rPr>
          <w:rFonts w:cstheme="minorHAnsi"/>
          <w:i/>
        </w:rPr>
        <w:t>P. saltatrix</w:t>
      </w:r>
      <w:r w:rsidR="0017387B" w:rsidRPr="00531285">
        <w:rPr>
          <w:rFonts w:cstheme="minorHAnsi"/>
        </w:rPr>
        <w:t xml:space="preserve"> </w:t>
      </w:r>
      <w:r w:rsidRPr="00531285">
        <w:rPr>
          <w:rFonts w:cstheme="minorHAnsi"/>
        </w:rPr>
        <w:t>is</w:t>
      </w:r>
      <w:r w:rsidR="0017387B" w:rsidRPr="00531285">
        <w:rPr>
          <w:rFonts w:cstheme="minorHAnsi"/>
        </w:rPr>
        <w:t xml:space="preserve"> both temperature</w:t>
      </w:r>
      <w:r w:rsidR="00BD4A8E" w:rsidRPr="00531285">
        <w:rPr>
          <w:rFonts w:cstheme="minorHAnsi"/>
        </w:rPr>
        <w:t>-</w:t>
      </w:r>
      <w:r w:rsidR="0017387B" w:rsidRPr="00531285">
        <w:rPr>
          <w:rFonts w:cstheme="minorHAnsi"/>
        </w:rPr>
        <w:t xml:space="preserve"> and size</w:t>
      </w:r>
      <w:r w:rsidR="00BD4A8E" w:rsidRPr="00531285">
        <w:rPr>
          <w:rFonts w:cstheme="minorHAnsi"/>
        </w:rPr>
        <w:t>-</w:t>
      </w:r>
      <w:r w:rsidR="0017387B" w:rsidRPr="00531285">
        <w:rPr>
          <w:rFonts w:cstheme="minorHAnsi"/>
        </w:rPr>
        <w:t xml:space="preserve">dependant with larvae growing faster in both warmer waters and at larger sizes, resulting in exponential growth in the larval size range </w:t>
      </w:r>
      <w:r w:rsidR="0017387B" w:rsidRPr="00531285">
        <w:rPr>
          <w:rFonts w:cstheme="minorHAnsi"/>
        </w:rPr>
        <w:fldChar w:fldCharType="begin">
          <w:fldData xml:space="preserve">PEVuZE5vdGU+PENpdGU+PEF1dGhvcj5IYXJlPC9BdXRob3I+PFllYXI+MTk5NzwvWWVhcj48UmVj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</w:fldData>
        </w:fldChar>
      </w:r>
      <w:r w:rsidR="00684E77">
        <w:rPr>
          <w:rFonts w:cstheme="minorHAnsi"/>
        </w:rPr>
        <w:instrText xml:space="preserve"> ADDIN EN.CITE </w:instrText>
      </w:r>
      <w:r w:rsidR="00684E77">
        <w:rPr>
          <w:rFonts w:cstheme="minorHAnsi"/>
        </w:rPr>
        <w:fldChar w:fldCharType="begin">
          <w:fldData xml:space="preserve">PEVuZE5vdGU+PENpdGU+PEF1dGhvcj5IYXJlPC9BdXRob3I+PFllYXI+MTk5NzwvWWVhcj48UmVj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</w:fldData>
        </w:fldChar>
      </w:r>
      <w:r w:rsidR="00684E77">
        <w:rPr>
          <w:rFonts w:cstheme="minorHAnsi"/>
        </w:rPr>
        <w:instrText xml:space="preserve"> ADDIN EN.CITE.DATA </w:instrText>
      </w:r>
      <w:r w:rsidR="00684E77">
        <w:rPr>
          <w:rFonts w:cstheme="minorHAnsi"/>
        </w:rPr>
      </w:r>
      <w:r w:rsidR="00684E77">
        <w:rPr>
          <w:rFonts w:cstheme="minorHAnsi"/>
        </w:rPr>
        <w:fldChar w:fldCharType="end"/>
      </w:r>
      <w:r w:rsidR="0017387B" w:rsidRPr="00531285">
        <w:rPr>
          <w:rFonts w:cstheme="minorHAnsi"/>
        </w:rPr>
      </w:r>
      <w:r w:rsidR="0017387B" w:rsidRPr="00531285">
        <w:rPr>
          <w:rFonts w:cstheme="minorHAnsi"/>
        </w:rPr>
        <w:fldChar w:fldCharType="separate"/>
      </w:r>
      <w:r w:rsidR="00684E77">
        <w:rPr>
          <w:rFonts w:cstheme="minorHAnsi"/>
          <w:noProof/>
        </w:rPr>
        <w:t>(Hare and Cowen 1995; Hare and Cowen 1997)</w:t>
      </w:r>
      <w:r w:rsidR="0017387B" w:rsidRPr="00531285">
        <w:rPr>
          <w:rFonts w:cstheme="minorHAnsi"/>
        </w:rPr>
        <w:fldChar w:fldCharType="end"/>
      </w:r>
      <w:r w:rsidR="0017387B" w:rsidRPr="00531285">
        <w:rPr>
          <w:rFonts w:cstheme="minorHAnsi"/>
        </w:rPr>
        <w:t xml:space="preserve">. </w:t>
      </w:r>
      <w:r w:rsidR="00C509EB" w:rsidRPr="00531285">
        <w:rPr>
          <w:rFonts w:cstheme="minorHAnsi"/>
        </w:rPr>
        <w:t>Published g</w:t>
      </w:r>
      <w:r w:rsidR="0017387B" w:rsidRPr="00531285">
        <w:rPr>
          <w:rFonts w:cstheme="minorHAnsi"/>
        </w:rPr>
        <w:t>rowth and temperature data</w:t>
      </w:r>
      <w:r w:rsidR="00E9015A" w:rsidRPr="00531285">
        <w:rPr>
          <w:rFonts w:cstheme="minorHAnsi"/>
        </w:rPr>
        <w:t xml:space="preserve"> for </w:t>
      </w:r>
      <w:r w:rsidR="00E9015A" w:rsidRPr="00531285">
        <w:rPr>
          <w:rFonts w:cstheme="minorHAnsi"/>
          <w:i/>
          <w:iCs/>
        </w:rPr>
        <w:t>P. saltatrix</w:t>
      </w:r>
      <w:r w:rsidR="0017387B" w:rsidRPr="00531285">
        <w:rPr>
          <w:rFonts w:cstheme="minorHAnsi"/>
        </w:rPr>
        <w:t xml:space="preserve"> were combined to estimate a thermal constant for various stages of development</w:t>
      </w:r>
      <w:r w:rsidR="00480DF2" w:rsidRPr="00531285">
        <w:rPr>
          <w:rFonts w:cstheme="minorHAnsi"/>
        </w:rPr>
        <w:t xml:space="preserve"> </w:t>
      </w:r>
      <w:r w:rsidR="00480DF2" w:rsidRPr="00531285">
        <w:rPr>
          <w:rFonts w:cstheme="minorHAnsi"/>
        </w:rPr>
        <w:fldChar w:fldCharType="begin">
          <w:fldData xml:space="preserve">PEVuZE5vdGU+PENpdGU+PEF1dGhvcj5EZXVlbDwvQXV0aG9yPjxZZWFyPjE5NjY8L1llYXI+PFJl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</w:fldData>
        </w:fldChar>
      </w:r>
      <w:r w:rsidR="00684E77">
        <w:rPr>
          <w:rFonts w:cstheme="minorHAnsi"/>
        </w:rPr>
        <w:instrText xml:space="preserve"> ADDIN EN.CITE </w:instrText>
      </w:r>
      <w:r w:rsidR="00684E77">
        <w:rPr>
          <w:rFonts w:cstheme="minorHAnsi"/>
        </w:rPr>
        <w:fldChar w:fldCharType="begin">
          <w:fldData xml:space="preserve">PEVuZE5vdGU+PENpdGU+PEF1dGhvcj5EZXVlbDwvQXV0aG9yPjxZZWFyPjE5NjY8L1llYXI+PFJl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</w:fldData>
        </w:fldChar>
      </w:r>
      <w:r w:rsidR="00684E77">
        <w:rPr>
          <w:rFonts w:cstheme="minorHAnsi"/>
        </w:rPr>
        <w:instrText xml:space="preserve"> ADDIN EN.CITE.DATA </w:instrText>
      </w:r>
      <w:r w:rsidR="00684E77">
        <w:rPr>
          <w:rFonts w:cstheme="minorHAnsi"/>
        </w:rPr>
      </w:r>
      <w:r w:rsidR="00684E77">
        <w:rPr>
          <w:rFonts w:cstheme="minorHAnsi"/>
        </w:rPr>
        <w:fldChar w:fldCharType="end"/>
      </w:r>
      <w:r w:rsidR="00480DF2" w:rsidRPr="00531285">
        <w:rPr>
          <w:rFonts w:cstheme="minorHAnsi"/>
        </w:rPr>
      </w:r>
      <w:r w:rsidR="00480DF2" w:rsidRPr="00531285">
        <w:rPr>
          <w:rFonts w:cstheme="minorHAnsi"/>
        </w:rPr>
        <w:fldChar w:fldCharType="separate"/>
      </w:r>
      <w:r w:rsidR="00684E77">
        <w:rPr>
          <w:rFonts w:cstheme="minorHAnsi"/>
          <w:noProof/>
        </w:rPr>
        <w:t>(Deuel et al. 1966; Hare and Cowen 1995; Juanes et al. 1996)</w:t>
      </w:r>
      <w:r w:rsidR="00480DF2" w:rsidRPr="00531285">
        <w:rPr>
          <w:rFonts w:cstheme="minorHAnsi"/>
        </w:rPr>
        <w:fldChar w:fldCharType="end"/>
      </w:r>
      <w:r w:rsidR="0017387B" w:rsidRPr="00531285">
        <w:rPr>
          <w:rFonts w:cstheme="minorHAnsi"/>
        </w:rPr>
        <w:t>. Larvae (2.1</w:t>
      </w:r>
      <w:r w:rsidR="00BD4A8E" w:rsidRPr="00531285">
        <w:rPr>
          <w:rFonts w:cstheme="minorHAnsi"/>
        </w:rPr>
        <w:t xml:space="preserve"> </w:t>
      </w:r>
      <w:r w:rsidR="0017387B" w:rsidRPr="00531285">
        <w:rPr>
          <w:rFonts w:cstheme="minorHAnsi"/>
        </w:rPr>
        <w:t>mm) hatch from eggs at 39 DD, growth from the yolk sack occurs at a rate of 0.039 °C</w:t>
      </w:r>
      <w:r w:rsidR="00BD4A8E" w:rsidRPr="00531285">
        <w:rPr>
          <w:rFonts w:cstheme="minorHAnsi"/>
        </w:rPr>
        <w:t xml:space="preserve"> </w:t>
      </w:r>
      <w:r w:rsidR="0017387B" w:rsidRPr="00531285">
        <w:rPr>
          <w:rFonts w:cstheme="minorHAnsi"/>
        </w:rPr>
        <w:t>d</w:t>
      </w:r>
      <w:r w:rsidR="00BD4A8E" w:rsidRPr="00531285">
        <w:rPr>
          <w:rFonts w:cstheme="minorHAnsi"/>
          <w:vertAlign w:val="superscript"/>
        </w:rPr>
        <w:t>-1</w:t>
      </w:r>
      <w:r w:rsidR="0017387B" w:rsidRPr="00531285">
        <w:rPr>
          <w:rFonts w:cstheme="minorHAnsi"/>
        </w:rPr>
        <w:t xml:space="preserve"> until 2.9mm</w:t>
      </w:r>
      <w:r w:rsidR="00480DF2" w:rsidRPr="00531285">
        <w:rPr>
          <w:rFonts w:cstheme="minorHAnsi"/>
        </w:rPr>
        <w:t xml:space="preserve"> </w:t>
      </w:r>
      <w:r w:rsidR="00480DF2" w:rsidRPr="00531285">
        <w:rPr>
          <w:rFonts w:cstheme="minorHAnsi"/>
          <w:noProof/>
        </w:rPr>
        <w:t>(59.3 DD)</w:t>
      </w:r>
      <w:r w:rsidR="0017387B" w:rsidRPr="00531285">
        <w:rPr>
          <w:rFonts w:cstheme="minorHAnsi"/>
        </w:rPr>
        <w:t xml:space="preserve">, at which point the growth rate growth changes to 0.003 </w:t>
      </w:r>
      <w:r w:rsidR="00BD4A8E" w:rsidRPr="00531285">
        <w:rPr>
          <w:rFonts w:cstheme="minorHAnsi"/>
        </w:rPr>
        <w:t xml:space="preserve">mm </w:t>
      </w:r>
      <w:r w:rsidR="0017387B" w:rsidRPr="00531285">
        <w:rPr>
          <w:rFonts w:cstheme="minorHAnsi"/>
        </w:rPr>
        <w:t>mm</w:t>
      </w:r>
      <w:r w:rsidR="00BD4A8E" w:rsidRPr="00531285">
        <w:rPr>
          <w:rFonts w:cstheme="minorHAnsi"/>
          <w:vertAlign w:val="superscript"/>
        </w:rPr>
        <w:t>-1</w:t>
      </w:r>
      <w:r w:rsidR="00BD4A8E" w:rsidRPr="00531285">
        <w:rPr>
          <w:rFonts w:cstheme="minorHAnsi"/>
        </w:rPr>
        <w:t xml:space="preserve"> </w:t>
      </w:r>
      <w:r w:rsidR="0017387B" w:rsidRPr="00531285">
        <w:rPr>
          <w:rFonts w:cstheme="minorHAnsi"/>
        </w:rPr>
        <w:t>°C</w:t>
      </w:r>
      <w:r w:rsidR="00BD4A8E" w:rsidRPr="00531285">
        <w:rPr>
          <w:rFonts w:cstheme="minorHAnsi"/>
          <w:vertAlign w:val="superscript"/>
        </w:rPr>
        <w:t>-1</w:t>
      </w:r>
      <w:r w:rsidR="00BD4A8E" w:rsidRPr="00531285">
        <w:rPr>
          <w:rFonts w:cstheme="minorHAnsi"/>
        </w:rPr>
        <w:t xml:space="preserve"> </w:t>
      </w:r>
      <w:r w:rsidR="0017387B" w:rsidRPr="00531285">
        <w:rPr>
          <w:rFonts w:cstheme="minorHAnsi"/>
        </w:rPr>
        <w:t>d</w:t>
      </w:r>
      <w:r w:rsidR="00BD4A8E" w:rsidRPr="00531285">
        <w:rPr>
          <w:rFonts w:cstheme="minorHAnsi"/>
          <w:vertAlign w:val="superscript"/>
        </w:rPr>
        <w:t>-1</w:t>
      </w:r>
      <w:r w:rsidR="0017387B" w:rsidRPr="00531285">
        <w:rPr>
          <w:rFonts w:cstheme="minorHAnsi"/>
        </w:rPr>
        <w:t xml:space="preserve"> which results in an exponential shaped curve with our specified settlement occurring at 500 DD (10.7 mm</w:t>
      </w:r>
      <w:r w:rsidR="00C509EB" w:rsidRPr="00531285">
        <w:rPr>
          <w:rFonts w:cstheme="minorHAnsi"/>
        </w:rPr>
        <w:t>; Figure S</w:t>
      </w:r>
      <w:r w:rsidR="0020271F" w:rsidRPr="00531285">
        <w:rPr>
          <w:rFonts w:cstheme="minorHAnsi"/>
        </w:rPr>
        <w:t>3</w:t>
      </w:r>
      <w:r w:rsidR="0017387B" w:rsidRPr="00531285">
        <w:rPr>
          <w:rFonts w:cstheme="minorHAnsi"/>
        </w:rPr>
        <w:t xml:space="preserve">). This growth rate closely matches observed growth rates in larval </w:t>
      </w:r>
      <w:r w:rsidR="0017387B" w:rsidRPr="00531285">
        <w:rPr>
          <w:rFonts w:cstheme="minorHAnsi"/>
          <w:i/>
        </w:rPr>
        <w:t xml:space="preserve">P. saltatrix </w:t>
      </w:r>
      <w:r w:rsidR="0017387B" w:rsidRPr="00531285">
        <w:rPr>
          <w:rFonts w:cstheme="minorHAnsi"/>
        </w:rPr>
        <w:fldChar w:fldCharType="begin">
          <w:fldData xml:space="preserve">PEVuZE5vdGU+PENpdGU+PEF1dGhvcj5KdWFuZXM8L0F1dGhvcj48WWVhcj4xOTk2PC9ZZWFyPjxS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==
</w:fldData>
        </w:fldChar>
      </w:r>
      <w:r w:rsidR="00684E77">
        <w:rPr>
          <w:rFonts w:cstheme="minorHAnsi"/>
        </w:rPr>
        <w:instrText xml:space="preserve"> ADDIN EN.CITE </w:instrText>
      </w:r>
      <w:r w:rsidR="00684E77">
        <w:rPr>
          <w:rFonts w:cstheme="minorHAnsi"/>
        </w:rPr>
        <w:fldChar w:fldCharType="begin">
          <w:fldData xml:space="preserve">PEVuZE5vdGU+PENpdGU+PEF1dGhvcj5KdWFuZXM8L0F1dGhvcj48WWVhcj4xOTk2PC9ZZWFyPjxS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==
</w:fldData>
        </w:fldChar>
      </w:r>
      <w:r w:rsidR="00684E77">
        <w:rPr>
          <w:rFonts w:cstheme="minorHAnsi"/>
        </w:rPr>
        <w:instrText xml:space="preserve"> ADDIN EN.CITE.DATA </w:instrText>
      </w:r>
      <w:r w:rsidR="00684E77">
        <w:rPr>
          <w:rFonts w:cstheme="minorHAnsi"/>
        </w:rPr>
      </w:r>
      <w:r w:rsidR="00684E77">
        <w:rPr>
          <w:rFonts w:cstheme="minorHAnsi"/>
        </w:rPr>
        <w:fldChar w:fldCharType="end"/>
      </w:r>
      <w:r w:rsidR="0017387B" w:rsidRPr="00531285">
        <w:rPr>
          <w:rFonts w:cstheme="minorHAnsi"/>
        </w:rPr>
      </w:r>
      <w:r w:rsidR="0017387B" w:rsidRPr="00531285">
        <w:rPr>
          <w:rFonts w:cstheme="minorHAnsi"/>
        </w:rPr>
        <w:fldChar w:fldCharType="separate"/>
      </w:r>
      <w:r w:rsidR="00684E77">
        <w:rPr>
          <w:rFonts w:cstheme="minorHAnsi"/>
          <w:noProof/>
        </w:rPr>
        <w:t>(Hare and Cowen 1995; Juanes et al. 1996)</w:t>
      </w:r>
      <w:r w:rsidR="0017387B" w:rsidRPr="00531285">
        <w:rPr>
          <w:rFonts w:cstheme="minorHAnsi"/>
        </w:rPr>
        <w:fldChar w:fldCharType="end"/>
      </w:r>
      <w:r w:rsidR="0017387B" w:rsidRPr="00531285">
        <w:rPr>
          <w:rFonts w:cstheme="minorHAnsi"/>
        </w:rPr>
        <w:t xml:space="preserve">. For a </w:t>
      </w:r>
      <w:r w:rsidR="00480DF2" w:rsidRPr="00531285">
        <w:rPr>
          <w:rFonts w:cstheme="minorHAnsi"/>
        </w:rPr>
        <w:t xml:space="preserve">constant </w:t>
      </w:r>
      <w:r w:rsidR="0017387B" w:rsidRPr="00531285">
        <w:rPr>
          <w:rFonts w:cstheme="minorHAnsi"/>
        </w:rPr>
        <w:t>water temp of 22</w:t>
      </w:r>
      <w:r w:rsidR="00AC3CE0" w:rsidRPr="00531285">
        <w:rPr>
          <w:rFonts w:cstheme="minorHAnsi"/>
        </w:rPr>
        <w:t xml:space="preserve"> </w:t>
      </w:r>
      <w:r w:rsidR="0017387B" w:rsidRPr="00531285">
        <w:rPr>
          <w:rFonts w:cstheme="minorHAnsi"/>
        </w:rPr>
        <w:t xml:space="preserve">°C, this means larvae will settle after 23 days which matches the observed transition from larvae to juvenile in this species </w:t>
      </w:r>
      <w:r w:rsidR="0017387B" w:rsidRPr="00531285">
        <w:rPr>
          <w:rFonts w:cstheme="minorHAnsi"/>
        </w:rPr>
        <w:fldChar w:fldCharType="begin"/>
      </w:r>
      <w:r w:rsidR="004E63BA" w:rsidRPr="00531285">
        <w:rPr>
          <w:rFonts w:cstheme="minorHAnsi"/>
        </w:rPr>
        <w:instrText xml:space="preserve"> ADDIN EN.CITE &lt;EndNote&gt;&lt;Cite&gt;&lt;Author&gt;Hare&lt;/Author&gt;&lt;Year&gt;1994&lt;/Year&gt;&lt;RecNum&gt;268&lt;/RecNum&gt;&lt;Suffix&gt;`; Figure S3&lt;/Suffix&gt;&lt;DisplayText&gt;(Hare and Cowen 1994; Figure S3)&lt;/DisplayText&gt;&lt;record&gt;&lt;rec-number&gt;268&lt;/rec-number&gt;&lt;foreign-keys&gt;&lt;key app="EN" db-id="tpvtxxttc2dzapezfe4xfz5nxr9at0sv9zrz" timestamp="1512099532"&gt;268&lt;/key&gt;&lt;/foreign-keys&gt;&lt;ref-type name="Journal Article"&gt;17&lt;/ref-type&gt;&lt;contributors&gt;&lt;authors&gt;&lt;author&gt;Hare, J. A.&lt;/author&gt;&lt;author&gt;Cowen, R. K.&lt;/author&gt;&lt;/authors&gt;&lt;/contributors&gt;&lt;titles&gt;&lt;title&gt;&lt;style face="normal" font="default" size="100%"&gt;Ontogeny and otolith microstructure of bluefish &lt;/style&gt;&lt;style face="italic" font="default" size="100%"&gt;Pomatomus saltatrix&lt;/style&gt;&lt;style face="normal" font="default" size="100%"&gt; (Pisces: Pomatomidae)&lt;/style&gt;&lt;/title&gt;&lt;secondary-title&gt;Marine Biology&lt;/secondary-title&gt;&lt;/titles&gt;&lt;periodical&gt;&lt;full-title&gt;Marine Biology&lt;/full-title&gt;&lt;abbr-1&gt;Mar. Biol.&lt;/abbr-1&gt;&lt;abbr-2&gt;Mar Biol&lt;/abbr-2&gt;&lt;/periodical&gt;&lt;pages&gt;541-550&lt;/pages&gt;&lt;volume&gt;118&lt;/volume&gt;&lt;number&gt;4&lt;/number&gt;&lt;dates&gt;&lt;year&gt;1994&lt;/year&gt;&lt;pub-dates&gt;&lt;date&gt;March 01&lt;/date&gt;&lt;/pub-dates&gt;&lt;/dates&gt;&lt;isbn&gt;1432-1793&lt;/isbn&gt;&lt;label&gt;Hare1994&lt;/label&gt;&lt;work-type&gt;journal article&lt;/work-type&gt;&lt;urls&gt;&lt;related-urls&gt;&lt;url&gt;&lt;style face="underline" font="default" size="100%"&gt;https://doi.org/10.1007/BF00347500&lt;/style&gt;&lt;/url&gt;&lt;/related-urls&gt;&lt;/urls&gt;&lt;electronic-resource-num&gt;10.1007/bf00347500&lt;/electronic-resource-num&gt;&lt;/record&gt;&lt;/Cite&gt;&lt;/EndNote&gt;</w:instrText>
      </w:r>
      <w:r w:rsidR="0017387B" w:rsidRPr="00531285">
        <w:rPr>
          <w:rFonts w:cstheme="minorHAnsi"/>
        </w:rPr>
        <w:fldChar w:fldCharType="separate"/>
      </w:r>
      <w:r w:rsidR="004E63BA" w:rsidRPr="00531285">
        <w:rPr>
          <w:rFonts w:cstheme="minorHAnsi"/>
          <w:noProof/>
        </w:rPr>
        <w:t>(Hare and Cowen 1994; Figure S3)</w:t>
      </w:r>
      <w:r w:rsidR="0017387B" w:rsidRPr="00531285">
        <w:rPr>
          <w:rFonts w:cstheme="minorHAnsi"/>
        </w:rPr>
        <w:fldChar w:fldCharType="end"/>
      </w:r>
      <w:r w:rsidR="0017387B" w:rsidRPr="00531285">
        <w:rPr>
          <w:rFonts w:cstheme="minorHAnsi"/>
        </w:rPr>
        <w:t xml:space="preserve">. </w:t>
      </w:r>
      <w:r w:rsidR="00480DF2" w:rsidRPr="00531285">
        <w:rPr>
          <w:rFonts w:cstheme="minorHAnsi"/>
        </w:rPr>
        <w:t>We used a</w:t>
      </w:r>
      <w:r w:rsidR="0017387B" w:rsidRPr="00531285">
        <w:rPr>
          <w:rFonts w:cstheme="minorHAnsi"/>
        </w:rPr>
        <w:t xml:space="preserve"> settlement time of 500 DD (10.7 mm) as </w:t>
      </w:r>
      <w:r w:rsidR="0017387B" w:rsidRPr="00531285">
        <w:rPr>
          <w:rFonts w:cstheme="minorHAnsi"/>
        </w:rPr>
        <w:lastRenderedPageBreak/>
        <w:t xml:space="preserve">it is just before the transition from larvae to juvenile whereby swimming would become vastly more important than passive drift from ocean currents </w:t>
      </w:r>
      <w:r w:rsidR="0017387B" w:rsidRPr="00531285">
        <w:rPr>
          <w:rFonts w:cstheme="minorHAnsi"/>
        </w:rPr>
        <w:fldChar w:fldCharType="begin">
          <w:fldData xml:space="preserve">PEVuZE5vdGU+PENpdGU+PEF1dGhvcj5OZWlyYTwvQXV0aG9yPjxZZWFyPjE5OTg8L1llYXI+PFJl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</w:fldData>
        </w:fldChar>
      </w:r>
      <w:r w:rsidR="00684E77">
        <w:rPr>
          <w:rFonts w:cstheme="minorHAnsi"/>
        </w:rPr>
        <w:instrText xml:space="preserve"> ADDIN EN.CITE </w:instrText>
      </w:r>
      <w:r w:rsidR="00684E77">
        <w:rPr>
          <w:rFonts w:cstheme="minorHAnsi"/>
        </w:rPr>
        <w:fldChar w:fldCharType="begin">
          <w:fldData xml:space="preserve">PEVuZE5vdGU+PENpdGU+PEF1dGhvcj5OZWlyYTwvQXV0aG9yPjxZZWFyPjE5OTg8L1llYXI+PFJl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</w:fldData>
        </w:fldChar>
      </w:r>
      <w:r w:rsidR="00684E77">
        <w:rPr>
          <w:rFonts w:cstheme="minorHAnsi"/>
        </w:rPr>
        <w:instrText xml:space="preserve"> ADDIN EN.CITE.DATA </w:instrText>
      </w:r>
      <w:r w:rsidR="00684E77">
        <w:rPr>
          <w:rFonts w:cstheme="minorHAnsi"/>
        </w:rPr>
      </w:r>
      <w:r w:rsidR="00684E77">
        <w:rPr>
          <w:rFonts w:cstheme="minorHAnsi"/>
        </w:rPr>
        <w:fldChar w:fldCharType="end"/>
      </w:r>
      <w:r w:rsidR="0017387B" w:rsidRPr="00531285">
        <w:rPr>
          <w:rFonts w:cstheme="minorHAnsi"/>
        </w:rPr>
      </w:r>
      <w:r w:rsidR="0017387B" w:rsidRPr="00531285">
        <w:rPr>
          <w:rFonts w:cstheme="minorHAnsi"/>
        </w:rPr>
        <w:fldChar w:fldCharType="separate"/>
      </w:r>
      <w:r w:rsidR="00684E77">
        <w:rPr>
          <w:rFonts w:cstheme="minorHAnsi"/>
          <w:noProof/>
        </w:rPr>
        <w:t>(Hare and Cowen 1994; Hare and Cowen 1996; Neira et al. 1998)</w:t>
      </w:r>
      <w:r w:rsidR="0017387B" w:rsidRPr="00531285">
        <w:rPr>
          <w:rFonts w:cstheme="minorHAnsi"/>
        </w:rPr>
        <w:fldChar w:fldCharType="end"/>
      </w:r>
      <w:r w:rsidR="0017387B" w:rsidRPr="00531285">
        <w:rPr>
          <w:rFonts w:cstheme="minorHAnsi"/>
        </w:rPr>
        <w:t xml:space="preserve">. </w:t>
      </w:r>
      <w:r w:rsidR="00480DF2" w:rsidRPr="00531285">
        <w:rPr>
          <w:rFonts w:cstheme="minorHAnsi"/>
        </w:rPr>
        <w:t xml:space="preserve">The temperatures experienced by each particle along its </w:t>
      </w:r>
      <w:r w:rsidR="00480DF2" w:rsidRPr="008429DB">
        <w:rPr>
          <w:rFonts w:cstheme="minorHAnsi"/>
        </w:rPr>
        <w:t>path was recorded from the ROMS model once per day and this was used to calculate the DD for each particle</w:t>
      </w:r>
      <w:r w:rsidR="0058254A" w:rsidRPr="008429DB">
        <w:rPr>
          <w:rFonts w:cstheme="minorHAnsi"/>
        </w:rPr>
        <w:t xml:space="preserve"> (Figure S</w:t>
      </w:r>
      <w:r w:rsidR="004E63BA" w:rsidRPr="008429DB">
        <w:rPr>
          <w:rFonts w:cstheme="minorHAnsi"/>
        </w:rPr>
        <w:t>2</w:t>
      </w:r>
      <w:r w:rsidR="0058254A" w:rsidRPr="008429DB">
        <w:rPr>
          <w:rFonts w:cstheme="minorHAnsi"/>
        </w:rPr>
        <w:t>)</w:t>
      </w:r>
      <w:r w:rsidR="00480DF2" w:rsidRPr="008429DB">
        <w:rPr>
          <w:rFonts w:cstheme="minorHAnsi"/>
        </w:rPr>
        <w:t>.</w:t>
      </w:r>
    </w:p>
    <w:p w14:paraId="3A8A1D2F" w14:textId="147DF672" w:rsidR="0017387B" w:rsidRPr="00531285" w:rsidRDefault="00866AD6" w:rsidP="0017387B">
      <w:pPr>
        <w:spacing w:line="360" w:lineRule="auto"/>
        <w:rPr>
          <w:rFonts w:cstheme="minorHAnsi"/>
        </w:rPr>
      </w:pPr>
      <w:r w:rsidRPr="008429DB">
        <w:rPr>
          <w:rFonts w:cstheme="minorHAnsi"/>
        </w:rPr>
        <w:t>Natural</w:t>
      </w:r>
      <w:r w:rsidR="0017387B" w:rsidRPr="008429DB">
        <w:rPr>
          <w:rFonts w:cstheme="minorHAnsi"/>
        </w:rPr>
        <w:t xml:space="preserve"> mortality was incorporated into this model by</w:t>
      </w:r>
      <w:r w:rsidR="000E046E" w:rsidRPr="008429DB">
        <w:rPr>
          <w:rFonts w:cstheme="minorHAnsi"/>
        </w:rPr>
        <w:t xml:space="preserve"> releasing many particles and</w:t>
      </w:r>
      <w:r w:rsidR="0017387B" w:rsidRPr="008429DB">
        <w:rPr>
          <w:rFonts w:cstheme="minorHAnsi"/>
        </w:rPr>
        <w:t xml:space="preserve"> applying a daily mortality rate to each cohort of particles.</w:t>
      </w:r>
      <w:r w:rsidR="00A32F83" w:rsidRPr="008429DB">
        <w:rPr>
          <w:rFonts w:cstheme="minorHAnsi"/>
        </w:rPr>
        <w:t xml:space="preserve"> </w:t>
      </w:r>
      <w:r w:rsidR="007E00EC" w:rsidRPr="008429DB">
        <w:rPr>
          <w:rFonts w:cstheme="minorHAnsi"/>
        </w:rPr>
        <w:t>Because natural</w:t>
      </w:r>
      <w:r w:rsidR="00A32F83" w:rsidRPr="008429DB">
        <w:rPr>
          <w:rFonts w:cstheme="minorHAnsi"/>
        </w:rPr>
        <w:t xml:space="preserve"> mortality is a daily constant for each</w:t>
      </w:r>
      <w:r w:rsidR="00A32F83" w:rsidRPr="00531285">
        <w:rPr>
          <w:rFonts w:cstheme="minorHAnsi"/>
        </w:rPr>
        <w:t xml:space="preserve"> cohort</w:t>
      </w:r>
      <w:r w:rsidR="00BE7503" w:rsidRPr="00531285">
        <w:rPr>
          <w:rFonts w:cstheme="minorHAnsi"/>
        </w:rPr>
        <w:t xml:space="preserve"> and the same number or particles are released each day per location</w:t>
      </w:r>
      <w:r w:rsidR="00A32F83" w:rsidRPr="00531285">
        <w:rPr>
          <w:rFonts w:cstheme="minorHAnsi"/>
        </w:rPr>
        <w:t>, the number of particles dying each day is constant between cohorts until particles reach the settlement time</w:t>
      </w:r>
      <w:r w:rsidR="0058254A" w:rsidRPr="00531285">
        <w:rPr>
          <w:rFonts w:cstheme="minorHAnsi"/>
        </w:rPr>
        <w:t xml:space="preserve"> and the number of particles in each cohort may begin to vary</w:t>
      </w:r>
      <w:r w:rsidR="00A32F83" w:rsidRPr="00531285">
        <w:rPr>
          <w:rFonts w:cstheme="minorHAnsi"/>
        </w:rPr>
        <w:t xml:space="preserve">. </w:t>
      </w:r>
      <w:r w:rsidR="00E9015A" w:rsidRPr="00531285">
        <w:rPr>
          <w:rFonts w:cstheme="minorHAnsi"/>
        </w:rPr>
        <w:t>T</w:t>
      </w:r>
      <w:r w:rsidR="00A32F83" w:rsidRPr="00531285">
        <w:rPr>
          <w:rFonts w:cstheme="minorHAnsi"/>
        </w:rPr>
        <w:t>o save computing time and reduce the number of starting particles we needed to model, we only applied mortality from day 1</w:t>
      </w:r>
      <w:r w:rsidR="00C71375" w:rsidRPr="00531285">
        <w:rPr>
          <w:rFonts w:cstheme="minorHAnsi"/>
        </w:rPr>
        <w:t>6</w:t>
      </w:r>
      <w:r w:rsidR="00A32F83" w:rsidRPr="00531285">
        <w:rPr>
          <w:rFonts w:cstheme="minorHAnsi"/>
        </w:rPr>
        <w:t xml:space="preserve"> onwards (</w:t>
      </w:r>
      <w:r w:rsidR="007E00EC" w:rsidRPr="00531285">
        <w:rPr>
          <w:rFonts w:cstheme="minorHAnsi"/>
        </w:rPr>
        <w:t>prior to any particle reaching 500 DD and settlement occurring</w:t>
      </w:r>
      <w:r w:rsidR="00A32F83" w:rsidRPr="00531285">
        <w:rPr>
          <w:rFonts w:cstheme="minorHAnsi"/>
        </w:rPr>
        <w:t>)</w:t>
      </w:r>
      <w:r w:rsidR="00E9015A" w:rsidRPr="00531285">
        <w:rPr>
          <w:rFonts w:cstheme="minorHAnsi"/>
        </w:rPr>
        <w:t>, when mortality starts to vary between cohorts</w:t>
      </w:r>
      <w:r w:rsidR="00A32F83" w:rsidRPr="00531285">
        <w:rPr>
          <w:rFonts w:cstheme="minorHAnsi"/>
        </w:rPr>
        <w:t>.</w:t>
      </w:r>
      <w:r w:rsidR="0017387B" w:rsidRPr="00531285">
        <w:rPr>
          <w:rFonts w:cstheme="minorHAnsi"/>
        </w:rPr>
        <w:t xml:space="preserve"> As the actual larval mortality rate of </w:t>
      </w:r>
      <w:r w:rsidR="0017387B" w:rsidRPr="00531285">
        <w:rPr>
          <w:rFonts w:cstheme="minorHAnsi"/>
          <w:i/>
        </w:rPr>
        <w:t>P. saltatrix</w:t>
      </w:r>
      <w:r w:rsidR="0017387B" w:rsidRPr="00531285">
        <w:rPr>
          <w:rFonts w:cstheme="minorHAnsi"/>
        </w:rPr>
        <w:t xml:space="preserve"> in this region is unknown we applied an instantaneous</w:t>
      </w:r>
      <w:r w:rsidR="004627FD" w:rsidRPr="00531285">
        <w:rPr>
          <w:rFonts w:cstheme="minorHAnsi"/>
        </w:rPr>
        <w:t xml:space="preserve"> daily</w:t>
      </w:r>
      <w:r w:rsidR="0017387B" w:rsidRPr="00531285">
        <w:rPr>
          <w:rFonts w:cstheme="minorHAnsi"/>
        </w:rPr>
        <w:t xml:space="preserve"> mortality rate (</w:t>
      </w:r>
      <w:r w:rsidR="0017387B" w:rsidRPr="00531285">
        <w:rPr>
          <w:rFonts w:cstheme="minorHAnsi"/>
          <w:i/>
        </w:rPr>
        <w:t>M</w:t>
      </w:r>
      <w:r w:rsidR="0017387B" w:rsidRPr="00531285">
        <w:rPr>
          <w:rFonts w:cstheme="minorHAnsi"/>
        </w:rPr>
        <w:t xml:space="preserve">) of 0.25, which is equivalent to a 22.12 % actual daily mortality rate. This </w:t>
      </w:r>
      <w:r w:rsidR="00480DF2" w:rsidRPr="00531285">
        <w:rPr>
          <w:rFonts w:cstheme="minorHAnsi"/>
        </w:rPr>
        <w:t xml:space="preserve">mortality </w:t>
      </w:r>
      <w:r w:rsidR="0017387B" w:rsidRPr="00531285">
        <w:rPr>
          <w:rFonts w:cstheme="minorHAnsi"/>
        </w:rPr>
        <w:t xml:space="preserve">value was selected as it is the approximate mean </w:t>
      </w:r>
      <w:r w:rsidR="0017387B" w:rsidRPr="00531285">
        <w:rPr>
          <w:rFonts w:cstheme="minorHAnsi"/>
          <w:i/>
        </w:rPr>
        <w:t>M</w:t>
      </w:r>
      <w:r w:rsidR="0017387B" w:rsidRPr="00531285">
        <w:rPr>
          <w:rFonts w:cstheme="minorHAnsi"/>
        </w:rPr>
        <w:t xml:space="preserve"> for the temperatures observed </w:t>
      </w:r>
      <w:r w:rsidR="00125B5E" w:rsidRPr="00531285">
        <w:rPr>
          <w:rFonts w:cstheme="minorHAnsi"/>
        </w:rPr>
        <w:t>along the EAC system</w:t>
      </w:r>
      <w:r w:rsidR="0017387B" w:rsidRPr="00531285">
        <w:rPr>
          <w:rFonts w:cstheme="minorHAnsi"/>
        </w:rPr>
        <w:t xml:space="preserve"> </w:t>
      </w:r>
      <w:r w:rsidR="0017387B" w:rsidRPr="00531285">
        <w:rPr>
          <w:rFonts w:cstheme="minorHAnsi"/>
        </w:rPr>
        <w:fldChar w:fldCharType="begin"/>
      </w:r>
      <w:r w:rsidR="00D2303A" w:rsidRPr="00531285">
        <w:rPr>
          <w:rFonts w:cstheme="minorHAnsi"/>
        </w:rPr>
        <w:instrText xml:space="preserve"> ADDIN EN.CITE &lt;EndNote&gt;&lt;Cite&gt;&lt;Author&gt;Houde&lt;/Author&gt;&lt;Year&gt;1989&lt;/Year&gt;&lt;RecNum&gt;396&lt;/RecNum&gt;&lt;DisplayText&gt;(Houde 1989a)&lt;/DisplayText&gt;&lt;record&gt;&lt;rec-number&gt;396&lt;/rec-number&gt;&lt;foreign-keys&gt;&lt;key app="EN" db-id="tpvtxxttc2dzapezfe4xfz5nxr9at0sv9zrz" timestamp="1538441158"&gt;396&lt;/key&gt;&lt;/foreign-keys&gt;&lt;ref-type name="Journal Article"&gt;17&lt;/ref-type&gt;&lt;contributors&gt;&lt;authors&gt;&lt;author&gt;Houde, Edward D&lt;/author&gt;&lt;/authors&gt;&lt;/contributors&gt;&lt;titles&gt;&lt;title&gt;Comparative growth, mortality, and energetics of marine fish larvae: temperature and implied latitudinal effects&lt;/title&gt;&lt;secondary-title&gt;Fishery Bulletin&lt;/secondary-title&gt;&lt;/titles&gt;&lt;periodical&gt;&lt;full-title&gt;Fishery Bulletin&lt;/full-title&gt;&lt;abbr-1&gt;Fish. Bull.&lt;/abbr-1&gt;&lt;abbr-2&gt;Fish Bull&lt;/abbr-2&gt;&lt;/periodical&gt;&lt;pages&gt;471-495&lt;/pages&gt;&lt;volume&gt;87&lt;/volume&gt;&lt;number&gt;3&lt;/number&gt;&lt;dates&gt;&lt;year&gt;1989&lt;/year&gt;&lt;/dates&gt;&lt;isbn&gt;0090-0656&lt;/isbn&gt;&lt;urls&gt;&lt;/urls&gt;&lt;/record&gt;&lt;/Cite&gt;&lt;/EndNote&gt;</w:instrText>
      </w:r>
      <w:r w:rsidR="0017387B" w:rsidRPr="00531285">
        <w:rPr>
          <w:rFonts w:cstheme="minorHAnsi"/>
        </w:rPr>
        <w:fldChar w:fldCharType="separate"/>
      </w:r>
      <w:r w:rsidR="00D2303A" w:rsidRPr="00531285">
        <w:rPr>
          <w:rFonts w:cstheme="minorHAnsi"/>
          <w:noProof/>
        </w:rPr>
        <w:t>(Houde 1989a)</w:t>
      </w:r>
      <w:r w:rsidR="0017387B" w:rsidRPr="00531285">
        <w:rPr>
          <w:rFonts w:cstheme="minorHAnsi"/>
        </w:rPr>
        <w:fldChar w:fldCharType="end"/>
      </w:r>
      <w:r w:rsidR="0017387B" w:rsidRPr="00531285">
        <w:rPr>
          <w:rFonts w:cstheme="minorHAnsi"/>
        </w:rPr>
        <w:t xml:space="preserve">. While this value may </w:t>
      </w:r>
      <w:r w:rsidR="004627FD" w:rsidRPr="00531285">
        <w:rPr>
          <w:rFonts w:cstheme="minorHAnsi"/>
        </w:rPr>
        <w:t xml:space="preserve">vary from the actual </w:t>
      </w:r>
      <w:r w:rsidR="004627FD" w:rsidRPr="00531285">
        <w:rPr>
          <w:rFonts w:cstheme="minorHAnsi"/>
          <w:i/>
          <w:iCs/>
        </w:rPr>
        <w:t>M</w:t>
      </w:r>
      <w:r w:rsidR="0017387B" w:rsidRPr="00531285">
        <w:rPr>
          <w:rFonts w:cstheme="minorHAnsi"/>
        </w:rPr>
        <w:t>, applying a daily mortality rate in conjunction with the growth specified in degree</w:t>
      </w:r>
      <w:r w:rsidRPr="00531285">
        <w:rPr>
          <w:rFonts w:cstheme="minorHAnsi"/>
        </w:rPr>
        <w:t>-</w:t>
      </w:r>
      <w:r w:rsidR="0017387B" w:rsidRPr="00531285">
        <w:rPr>
          <w:rFonts w:cstheme="minorHAnsi"/>
        </w:rPr>
        <w:t>days allow</w:t>
      </w:r>
      <w:r w:rsidR="004627FD" w:rsidRPr="00531285">
        <w:rPr>
          <w:rFonts w:cstheme="minorHAnsi"/>
        </w:rPr>
        <w:t>ed</w:t>
      </w:r>
      <w:r w:rsidR="0017387B" w:rsidRPr="00531285">
        <w:rPr>
          <w:rFonts w:cstheme="minorHAnsi"/>
        </w:rPr>
        <w:t xml:space="preserve"> us to model the effect of increased cumulative mortality on </w:t>
      </w:r>
      <w:r w:rsidR="0058254A" w:rsidRPr="00531285">
        <w:rPr>
          <w:rFonts w:cstheme="minorHAnsi"/>
        </w:rPr>
        <w:t>larval cohorts</w:t>
      </w:r>
      <w:r w:rsidR="0017387B" w:rsidRPr="00531285">
        <w:rPr>
          <w:rFonts w:cstheme="minorHAnsi"/>
        </w:rPr>
        <w:t xml:space="preserve"> </w:t>
      </w:r>
      <w:r w:rsidR="007E00EC" w:rsidRPr="00531285">
        <w:rPr>
          <w:rFonts w:cstheme="minorHAnsi"/>
        </w:rPr>
        <w:t>that</w:t>
      </w:r>
      <w:r w:rsidR="00BE7503" w:rsidRPr="00531285">
        <w:rPr>
          <w:rFonts w:cstheme="minorHAnsi"/>
        </w:rPr>
        <w:t xml:space="preserve"> have a longer PLD,</w:t>
      </w:r>
      <w:r w:rsidR="0017387B" w:rsidRPr="00531285">
        <w:rPr>
          <w:rFonts w:cstheme="minorHAnsi"/>
        </w:rPr>
        <w:t xml:space="preserve"> spend</w:t>
      </w:r>
      <w:r w:rsidR="00BE7503" w:rsidRPr="00531285">
        <w:rPr>
          <w:rFonts w:cstheme="minorHAnsi"/>
        </w:rPr>
        <w:t>ing</w:t>
      </w:r>
      <w:r w:rsidR="0017387B" w:rsidRPr="00531285">
        <w:rPr>
          <w:rFonts w:cstheme="minorHAnsi"/>
        </w:rPr>
        <w:t xml:space="preserve"> longer in the water column</w:t>
      </w:r>
      <w:r w:rsidR="000E046E" w:rsidRPr="00531285">
        <w:rPr>
          <w:rFonts w:cstheme="minorHAnsi"/>
        </w:rPr>
        <w:t xml:space="preserve"> (and</w:t>
      </w:r>
      <w:r w:rsidR="00BE7503" w:rsidRPr="00531285">
        <w:rPr>
          <w:rFonts w:cstheme="minorHAnsi"/>
        </w:rPr>
        <w:t xml:space="preserve"> are</w:t>
      </w:r>
      <w:r w:rsidR="000E046E" w:rsidRPr="00531285">
        <w:rPr>
          <w:rFonts w:cstheme="minorHAnsi"/>
        </w:rPr>
        <w:t xml:space="preserve"> therefore more vulnerable to predation)</w:t>
      </w:r>
      <w:r w:rsidR="0017387B" w:rsidRPr="00531285">
        <w:rPr>
          <w:rFonts w:cstheme="minorHAnsi"/>
        </w:rPr>
        <w:t xml:space="preserve"> before settlement.</w:t>
      </w:r>
      <w:r w:rsidR="007E00EC" w:rsidRPr="00531285">
        <w:rPr>
          <w:rFonts w:cstheme="minorHAnsi"/>
        </w:rPr>
        <w:t xml:space="preserve"> </w:t>
      </w:r>
      <w:r w:rsidR="00C923CF" w:rsidRPr="00531285">
        <w:rPr>
          <w:rFonts w:cstheme="minorHAnsi"/>
        </w:rPr>
        <w:t xml:space="preserve">Larvae which were not on the continental shelf </w:t>
      </w:r>
      <w:r w:rsidR="00671FDC" w:rsidRPr="00531285">
        <w:rPr>
          <w:rFonts w:cstheme="minorHAnsi"/>
        </w:rPr>
        <w:t xml:space="preserve">(between the coast and the 200m isobath) </w:t>
      </w:r>
      <w:r w:rsidR="00C923CF" w:rsidRPr="00531285">
        <w:rPr>
          <w:rFonts w:cstheme="minorHAnsi"/>
        </w:rPr>
        <w:t>at settlement (500 DD) were</w:t>
      </w:r>
      <w:r w:rsidR="0058254A" w:rsidRPr="00531285">
        <w:rPr>
          <w:rFonts w:cstheme="minorHAnsi"/>
        </w:rPr>
        <w:t xml:space="preserve"> also</w:t>
      </w:r>
      <w:r w:rsidR="00C923CF" w:rsidRPr="00531285">
        <w:rPr>
          <w:rFonts w:cstheme="minorHAnsi"/>
        </w:rPr>
        <w:t xml:space="preserve"> considered mortalities</w:t>
      </w:r>
      <w:r w:rsidR="002225CD" w:rsidRPr="00531285">
        <w:rPr>
          <w:rFonts w:cstheme="minorHAnsi"/>
        </w:rPr>
        <w:t xml:space="preserve"> in terms of analysis </w:t>
      </w:r>
      <w:r w:rsidR="002225CD" w:rsidRPr="00531285">
        <w:rPr>
          <w:rFonts w:cstheme="minorHAnsi"/>
        </w:rPr>
        <w:fldChar w:fldCharType="begin"/>
      </w:r>
      <w:r w:rsidR="002225CD" w:rsidRPr="00531285">
        <w:rPr>
          <w:rFonts w:cstheme="minorHAnsi"/>
        </w:rPr>
        <w:instrText xml:space="preserve"> ADDIN EN.CITE &lt;EndNote&gt;&lt;Cite&gt;&lt;Author&gt;Everett&lt;/Author&gt;&lt;Year&gt;2017&lt;/Year&gt;&lt;RecNum&gt;333&lt;/RecNum&gt;&lt;Prefix&gt;dispersal mortality`; &lt;/Prefix&gt;&lt;DisplayText&gt;(dispersal mortality; Everett et al. 2017)&lt;/DisplayText&gt;&lt;record&gt;&lt;rec-number&gt;333&lt;/rec-number&gt;&lt;foreign-keys&gt;&lt;key app="EN" db-id="tpvtxxttc2dzapezfe4xfz5nxr9at0sv9zrz" timestamp="1531358003"&gt;333&lt;/key&gt;&lt;/foreign-keys&gt;&lt;ref-type name="Journal Article"&gt;17&lt;/ref-type&gt;&lt;contributors&gt;&lt;authors&gt;&lt;author&gt;Everett, Jason D.&lt;/author&gt;&lt;author&gt;Sebille, Erik&lt;/author&gt;&lt;author&gt;Taylor, Matthew D.&lt;/author&gt;&lt;author&gt;Suthers, Iain M.&lt;/author&gt;&lt;author&gt;Setio, Christopher&lt;/author&gt;&lt;author&gt;Cetina-Heredia, Paulina&lt;/author&gt;&lt;author&gt;Smith, James A.&lt;/author&gt;&lt;/authors&gt;&lt;/contributors&gt;&lt;titles&gt;&lt;title&gt;Dispersal of Eastern King Prawn larvae in a western boundary current: New insights from particle tracking&lt;/title&gt;&lt;secondary-title&gt;Fisheries Oceanography&lt;/secondary-title&gt;&lt;/titles&gt;&lt;periodical&gt;&lt;full-title&gt;Fisheries Oceanography&lt;/full-title&gt;&lt;abbr-1&gt;Fish. Oceanogr.&lt;/abbr-1&gt;&lt;abbr-2&gt;Fish Oceanogr&lt;/abbr-2&gt;&lt;/periodical&gt;&lt;pages&gt;513-525&lt;/pages&gt;&lt;volume&gt;26&lt;/volume&gt;&lt;number&gt;5&lt;/number&gt;&lt;dates&gt;&lt;year&gt;2017&lt;/year&gt;&lt;/dates&gt;&lt;urls&gt;&lt;related-urls&gt;&lt;url&gt;https://onlinelibrary.wiley.com/doi/abs/10.1111/fog.12213&lt;/url&gt;&lt;/related-urls&gt;&lt;/urls&gt;&lt;electronic-resource-num&gt;doi:10.1111/fog.12213&lt;/electronic-resource-num&gt;&lt;/record&gt;&lt;/Cite&gt;&lt;/EndNote&gt;</w:instrText>
      </w:r>
      <w:r w:rsidR="002225CD" w:rsidRPr="00531285">
        <w:rPr>
          <w:rFonts w:cstheme="minorHAnsi"/>
        </w:rPr>
        <w:fldChar w:fldCharType="separate"/>
      </w:r>
      <w:r w:rsidR="002225CD" w:rsidRPr="00531285">
        <w:rPr>
          <w:rFonts w:cstheme="minorHAnsi"/>
          <w:noProof/>
        </w:rPr>
        <w:t>(dispersal mortality; Everett et al. 2017)</w:t>
      </w:r>
      <w:r w:rsidR="002225CD" w:rsidRPr="00531285">
        <w:rPr>
          <w:rFonts w:cstheme="minorHAnsi"/>
        </w:rPr>
        <w:fldChar w:fldCharType="end"/>
      </w:r>
      <w:r w:rsidR="002225CD" w:rsidRPr="00531285">
        <w:rPr>
          <w:rFonts w:cstheme="minorHAnsi"/>
        </w:rPr>
        <w:t>.</w:t>
      </w:r>
      <w:r w:rsidR="00F72503" w:rsidRPr="00531285">
        <w:rPr>
          <w:rFonts w:cstheme="minorHAnsi"/>
        </w:rPr>
        <w:t xml:space="preserve"> To better represent percentages of settlement, the effective number of particles released was determined by calculating the number of particles which would have been released in each spawning event to be equal</w:t>
      </w:r>
      <w:r w:rsidR="00671FDC" w:rsidRPr="00531285">
        <w:rPr>
          <w:rFonts w:cstheme="minorHAnsi"/>
        </w:rPr>
        <w:t xml:space="preserve"> to</w:t>
      </w:r>
      <w:r w:rsidR="00F72503" w:rsidRPr="00531285">
        <w:rPr>
          <w:rFonts w:cstheme="minorHAnsi"/>
        </w:rPr>
        <w:t xml:space="preserve"> the actual number of particles on day 16 (when we started to apply natural mortality) if mortality had been applied from day 1.</w:t>
      </w:r>
    </w:p>
    <w:p w14:paraId="35CF2CFD" w14:textId="664E7B7D" w:rsidR="002D0FE4" w:rsidRPr="00531285" w:rsidRDefault="002D0FE4" w:rsidP="00E4010E">
      <w:pPr>
        <w:spacing w:line="360" w:lineRule="auto"/>
        <w:rPr>
          <w:rFonts w:cstheme="minorHAnsi"/>
        </w:rPr>
      </w:pPr>
    </w:p>
    <w:p w14:paraId="6BE44C7D" w14:textId="1B41EAAD" w:rsidR="002D0FE4" w:rsidRPr="00531285" w:rsidRDefault="0017387B" w:rsidP="00E4010E">
      <w:pPr>
        <w:spacing w:line="360" w:lineRule="auto"/>
        <w:rPr>
          <w:rFonts w:cstheme="minorHAnsi"/>
          <w:i/>
        </w:rPr>
      </w:pPr>
      <w:r w:rsidRPr="00531285">
        <w:rPr>
          <w:rFonts w:cstheme="minorHAnsi"/>
          <w:i/>
        </w:rPr>
        <w:t xml:space="preserve">Forward simulation </w:t>
      </w:r>
      <w:r w:rsidR="002D0FE4" w:rsidRPr="00531285">
        <w:rPr>
          <w:rFonts w:cstheme="minorHAnsi"/>
          <w:i/>
        </w:rPr>
        <w:t>of observed spawning events</w:t>
      </w:r>
    </w:p>
    <w:p w14:paraId="23F69B47" w14:textId="7B6E876C" w:rsidR="001805B8" w:rsidRPr="00531285" w:rsidRDefault="00267E7E" w:rsidP="00E4010E">
      <w:pPr>
        <w:spacing w:line="360" w:lineRule="auto"/>
        <w:rPr>
          <w:rFonts w:cstheme="minorHAnsi"/>
        </w:rPr>
      </w:pPr>
      <w:ins w:id="10" w:author="Jason Everett" w:date="2019-09-23T09:47:00Z">
        <w:r>
          <w:rPr>
            <w:rFonts w:cstheme="minorHAnsi"/>
            <w:noProof/>
          </w:rPr>
          <mc:AlternateContent>
            <mc:Choice Requires="wpi">
              <w:drawing>
                <wp:anchor distT="0" distB="0" distL="114300" distR="114300" simplePos="0" relativeHeight="251685888" behindDoc="0" locked="0" layoutInCell="1" allowOverlap="1" wp14:anchorId="78EAC9D8" wp14:editId="5B72D9AA">
                  <wp:simplePos x="0" y="0"/>
                  <wp:positionH relativeFrom="column">
                    <wp:posOffset>1235075</wp:posOffset>
                  </wp:positionH>
                  <wp:positionV relativeFrom="paragraph">
                    <wp:posOffset>504190</wp:posOffset>
                  </wp:positionV>
                  <wp:extent cx="1810630" cy="704215"/>
                  <wp:effectExtent l="38100" t="38100" r="18415" b="32385"/>
                  <wp:wrapNone/>
                  <wp:docPr id="44" name="Ink 44"/>
                  <wp:cNvGraphicFramePr/>
                  <a:graphic xmlns:a="http://schemas.openxmlformats.org/drawingml/2006/main">
                    <a:graphicData uri="http://schemas.microsoft.com/office/word/2010/wordprocessingInk">
                      <w14:contentPart bwMode="auto" r:id="rId17">
                        <w14:nvContentPartPr>
                          <w14:cNvContentPartPr/>
                        </w14:nvContentPartPr>
                        <w14:xfrm>
                          <a:off x="0" y="0"/>
                          <a:ext cx="1810630" cy="704215"/>
                        </w14:xfrm>
                      </w14:contentPart>
                    </a:graphicData>
                  </a:graphic>
                </wp:anchor>
              </w:drawing>
            </mc:Choice>
            <mc:Fallback>
              <w:pict>
                <v:shape w14:anchorId="479B2031" id="Ink 44" o:spid="_x0000_s1026" type="#_x0000_t75" style="position:absolute;margin-left:96.65pt;margin-top:39.1pt;width:143.75pt;height:56.65pt;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">
                  <v:imagedata r:id="rId18" o:title=""/>
                </v:shape>
              </w:pict>
            </mc:Fallback>
          </mc:AlternateContent>
        </w:r>
        <w:r>
          <w:rPr>
            <w:rFonts w:cstheme="minorHAnsi"/>
            <w:noProof/>
          </w:rPr>
          <mc:AlternateContent>
            <mc:Choice Requires="wpi">
              <w:drawing>
                <wp:anchor distT="0" distB="0" distL="114300" distR="114300" simplePos="0" relativeHeight="251674624" behindDoc="0" locked="0" layoutInCell="1" allowOverlap="1" wp14:anchorId="4CFACB82" wp14:editId="3B3AC859">
                  <wp:simplePos x="0" y="0"/>
                  <wp:positionH relativeFrom="column">
                    <wp:posOffset>3823335</wp:posOffset>
                  </wp:positionH>
                  <wp:positionV relativeFrom="paragraph">
                    <wp:posOffset>356870</wp:posOffset>
                  </wp:positionV>
                  <wp:extent cx="2131335" cy="479425"/>
                  <wp:effectExtent l="38100" t="38100" r="2540" b="41275"/>
                  <wp:wrapNone/>
                  <wp:docPr id="33" name="Ink 33"/>
                  <wp:cNvGraphicFramePr/>
                  <a:graphic xmlns:a="http://schemas.openxmlformats.org/drawingml/2006/main">
                    <a:graphicData uri="http://schemas.microsoft.com/office/word/2010/wordprocessingInk">
                      <w14:contentPart bwMode="auto" r:id="rId19">
                        <w14:nvContentPartPr>
                          <w14:cNvContentPartPr/>
                        </w14:nvContentPartPr>
                        <w14:xfrm>
                          <a:off x="0" y="0"/>
                          <a:ext cx="2131335" cy="479425"/>
                        </w14:xfrm>
                      </w14:contentPart>
                    </a:graphicData>
                  </a:graphic>
                </wp:anchor>
              </w:drawing>
            </mc:Choice>
            <mc:Fallback>
              <w:pict>
                <v:shape w14:anchorId="12B17E5D" id="Ink 33" o:spid="_x0000_s1026" type="#_x0000_t75" style="position:absolute;margin-left:300.45pt;margin-top:27.5pt;width:169pt;height:38.95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">
                  <v:imagedata r:id="rId20" o:title=""/>
                </v:shape>
              </w:pict>
            </mc:Fallback>
          </mc:AlternateContent>
        </w:r>
      </w:ins>
      <w:r w:rsidR="005E1DEC" w:rsidRPr="00531285">
        <w:rPr>
          <w:rFonts w:cstheme="minorHAnsi"/>
        </w:rPr>
        <w:t>P</w:t>
      </w:r>
      <w:r w:rsidR="002D0FE4" w:rsidRPr="00531285">
        <w:rPr>
          <w:rFonts w:cstheme="minorHAnsi"/>
        </w:rPr>
        <w:t>article release locations and months were specified to simulate the observed</w:t>
      </w:r>
      <w:r w:rsidR="00125B5E" w:rsidRPr="00531285">
        <w:rPr>
          <w:rFonts w:cstheme="minorHAnsi"/>
        </w:rPr>
        <w:t xml:space="preserve"> </w:t>
      </w:r>
      <w:r w:rsidR="00125B5E" w:rsidRPr="00531285">
        <w:rPr>
          <w:rFonts w:cstheme="minorHAnsi"/>
          <w:i/>
          <w:iCs/>
        </w:rPr>
        <w:t>P. saltatrix</w:t>
      </w:r>
      <w:r w:rsidR="002D0FE4" w:rsidRPr="00531285">
        <w:rPr>
          <w:rFonts w:cstheme="minorHAnsi"/>
        </w:rPr>
        <w:t xml:space="preserve"> spawning periods</w:t>
      </w:r>
      <w:r w:rsidR="002D1ABA" w:rsidRPr="00531285">
        <w:rPr>
          <w:rFonts w:cstheme="minorHAnsi"/>
        </w:rPr>
        <w:t xml:space="preserve"> </w:t>
      </w:r>
      <w:r w:rsidR="005E1DEC" w:rsidRPr="00531285">
        <w:rPr>
          <w:rFonts w:cstheme="minorHAnsi"/>
        </w:rPr>
        <w:fldChar w:fldCharType="begin"/>
      </w:r>
      <w:r w:rsidR="002D1ABA" w:rsidRPr="00531285">
        <w:rPr>
          <w:rFonts w:cstheme="minorHAnsi"/>
        </w:rPr>
        <w:instrText xml:space="preserve"> ADDIN EN.CITE &lt;EndNote&gt;&lt;Cite&gt;&lt;Author&gt;Schilling&lt;/Author&gt;&lt;Year&gt;2019&lt;/Year&gt;&lt;RecNum&gt;468&lt;/RecNum&gt;&lt;DisplayText&gt;(Schilling et al. 2019)&lt;/DisplayText&gt;&lt;record&gt;&lt;rec-number&gt;468&lt;/rec-number&gt;&lt;foreign-keys&gt;&lt;key app="EN" db-id="tpvtxxttc2dzapezfe4xfz5nxr9at0sv9zrz" timestamp="1556252102"&gt;468&lt;/key&gt;&lt;/foreign-keys&gt;&lt;ref-type name="Journal Article"&gt;17&lt;/ref-type&gt;&lt;contributors&gt;&lt;authors&gt;&lt;author&gt;Schilling, Hayden T.&lt;/author&gt;&lt;author&gt;Smith, James A.&lt;/author&gt;&lt;author&gt;Stewart, John&lt;/author&gt;&lt;author&gt;Everett, Jason D.&lt;/author&gt;&lt;author&gt;Hughes, Julian M.&lt;/author&gt;&lt;author&gt;Suthers, Iain M.&lt;/author&gt;&lt;/authors&gt;&lt;/contributors&gt;&lt;titles&gt;&lt;title&gt;&lt;style face="normal" font="default" size="100%"&gt;Reduced exploitation is associated with an altered sex ratio and larger length at maturity in southwest Pacific (east Australian) &lt;/style&gt;&lt;style face="italic" font="default" size="100%"&gt;Pomatomus saltatrix&lt;/style&gt;&lt;/title&gt;&lt;secondary-title&gt;Marine Environmental Research&lt;/secondary-title&gt;&lt;/titles&gt;&lt;periodical&gt;&lt;full-title&gt;Marine Environmental Research&lt;/full-title&gt;&lt;abbr-1&gt;Mar. Environ. Res.&lt;/abbr-1&gt;&lt;abbr-2&gt;Mar Environ Res&lt;/abbr-2&gt;&lt;/periodical&gt;&lt;pages&gt;72-79&lt;/pages&gt;&lt;volume&gt;147&lt;/volume&gt;&lt;keywords&gt;&lt;keyword&gt;Reproductive biology&lt;/keyword&gt;&lt;keyword&gt;Bluefish&lt;/keyword&gt;&lt;keyword&gt;Fecundity&lt;/keyword&gt;&lt;keyword&gt;Multiple spawning periods&lt;/keyword&gt;&lt;keyword&gt;Tailor&lt;/keyword&gt;&lt;keyword&gt;Historical changes&lt;/keyword&gt;&lt;keyword&gt;Fishing effects&lt;/keyword&gt;&lt;/keywords&gt;&lt;dates&gt;&lt;year&gt;2019&lt;/year&gt;&lt;pub-dates&gt;&lt;date&gt;2019/03/03/&lt;/date&gt;&lt;/pub-dates&gt;&lt;/dates&gt;&lt;isbn&gt;0141-1136&lt;/isbn&gt;&lt;urls&gt;&lt;related-urls&gt;&lt;url&gt;&lt;style face="underline" font="default" size="100%"&gt;http://www.sciencedirect.com/science/article/pii/S0141113618308900&lt;/style&gt;&lt;/url&gt;&lt;/related-urls&gt;&lt;/urls&gt;&lt;electronic-resource-num&gt;&lt;style face="underline" font="default" size="100%"&gt;https://doi.org/10.1016/j.marenvres.2019.02.012&lt;/style&gt;&lt;/electronic-resource-num&gt;&lt;/record&gt;&lt;/Cite&gt;&lt;/EndNote&gt;</w:instrText>
      </w:r>
      <w:r w:rsidR="005E1DEC" w:rsidRPr="00531285">
        <w:rPr>
          <w:rFonts w:cstheme="minorHAnsi"/>
        </w:rPr>
        <w:fldChar w:fldCharType="separate"/>
      </w:r>
      <w:r w:rsidR="002D1ABA" w:rsidRPr="00531285">
        <w:rPr>
          <w:rFonts w:cstheme="minorHAnsi"/>
          <w:noProof/>
        </w:rPr>
        <w:t>(Schilling et al. 2019)</w:t>
      </w:r>
      <w:r w:rsidR="005E1DEC" w:rsidRPr="00531285">
        <w:rPr>
          <w:rFonts w:cstheme="minorHAnsi"/>
        </w:rPr>
        <w:fldChar w:fldCharType="end"/>
      </w:r>
      <w:r w:rsidR="002D0FE4" w:rsidRPr="00531285">
        <w:rPr>
          <w:rFonts w:cstheme="minorHAnsi"/>
        </w:rPr>
        <w:t>. Three spawning events were modelled</w:t>
      </w:r>
      <w:r w:rsidR="005E1DEC" w:rsidRPr="00531285">
        <w:rPr>
          <w:rFonts w:cstheme="minorHAnsi"/>
        </w:rPr>
        <w:t xml:space="preserve"> in this study</w:t>
      </w:r>
      <w:r w:rsidR="002D0FE4" w:rsidRPr="00531285">
        <w:rPr>
          <w:rFonts w:cstheme="minorHAnsi"/>
        </w:rPr>
        <w:t xml:space="preserve">, </w:t>
      </w:r>
      <w:r w:rsidR="0058254A" w:rsidRPr="00531285">
        <w:rPr>
          <w:rFonts w:cstheme="minorHAnsi"/>
        </w:rPr>
        <w:t>a</w:t>
      </w:r>
      <w:r w:rsidR="002D0FE4" w:rsidRPr="00531285">
        <w:rPr>
          <w:rFonts w:cstheme="minorHAnsi"/>
        </w:rPr>
        <w:t xml:space="preserve"> </w:t>
      </w:r>
      <w:r w:rsidR="006B1CCE" w:rsidRPr="00531285">
        <w:rPr>
          <w:rFonts w:cstheme="minorHAnsi"/>
        </w:rPr>
        <w:t xml:space="preserve">northern </w:t>
      </w:r>
      <w:r w:rsidR="002D0FE4" w:rsidRPr="00531285">
        <w:rPr>
          <w:rFonts w:cstheme="minorHAnsi"/>
        </w:rPr>
        <w:t xml:space="preserve">spring </w:t>
      </w:r>
      <w:r w:rsidR="00125B5E" w:rsidRPr="00531285">
        <w:rPr>
          <w:rFonts w:cstheme="minorHAnsi"/>
        </w:rPr>
        <w:t xml:space="preserve">spawning event </w:t>
      </w:r>
      <w:r w:rsidR="002D0FE4" w:rsidRPr="00531285">
        <w:rPr>
          <w:rFonts w:cstheme="minorHAnsi"/>
        </w:rPr>
        <w:t>(26 – 27.5°</w:t>
      </w:r>
      <w:r w:rsidR="003A6500" w:rsidRPr="00531285">
        <w:rPr>
          <w:rFonts w:cstheme="minorHAnsi"/>
        </w:rPr>
        <w:t xml:space="preserve"> </w:t>
      </w:r>
      <w:r w:rsidR="002D0FE4" w:rsidRPr="00531285">
        <w:rPr>
          <w:rFonts w:cstheme="minorHAnsi"/>
        </w:rPr>
        <w:t>S release locations), a</w:t>
      </w:r>
      <w:r w:rsidR="006B1CCE" w:rsidRPr="00531285">
        <w:rPr>
          <w:rFonts w:cstheme="minorHAnsi"/>
        </w:rPr>
        <w:t xml:space="preserve"> mid-latitude</w:t>
      </w:r>
      <w:r w:rsidR="002D0FE4" w:rsidRPr="00531285">
        <w:rPr>
          <w:rFonts w:cstheme="minorHAnsi"/>
        </w:rPr>
        <w:t xml:space="preserve"> spring (28.5 – 30°</w:t>
      </w:r>
      <w:r w:rsidR="003A6500" w:rsidRPr="00531285">
        <w:rPr>
          <w:rFonts w:cstheme="minorHAnsi"/>
        </w:rPr>
        <w:t xml:space="preserve"> </w:t>
      </w:r>
      <w:r w:rsidR="002D0FE4" w:rsidRPr="00531285">
        <w:rPr>
          <w:rFonts w:cstheme="minorHAnsi"/>
        </w:rPr>
        <w:t>S) spawning event and a</w:t>
      </w:r>
      <w:r w:rsidR="006B1CCE" w:rsidRPr="00531285">
        <w:rPr>
          <w:rFonts w:cstheme="minorHAnsi"/>
        </w:rPr>
        <w:t xml:space="preserve"> mid-latitude</w:t>
      </w:r>
      <w:r w:rsidR="002D0FE4" w:rsidRPr="00531285">
        <w:rPr>
          <w:rFonts w:cstheme="minorHAnsi"/>
        </w:rPr>
        <w:t xml:space="preserve"> summer (28.5 – 30°</w:t>
      </w:r>
      <w:r w:rsidR="003A6500" w:rsidRPr="00531285">
        <w:rPr>
          <w:rFonts w:cstheme="minorHAnsi"/>
        </w:rPr>
        <w:t xml:space="preserve"> </w:t>
      </w:r>
      <w:r w:rsidR="002D0FE4" w:rsidRPr="00531285">
        <w:rPr>
          <w:rFonts w:cstheme="minorHAnsi"/>
        </w:rPr>
        <w:t xml:space="preserve">S) spawning event </w:t>
      </w:r>
      <w:r w:rsidR="008B3B4F" w:rsidRPr="00531285">
        <w:rPr>
          <w:rFonts w:cstheme="minorHAnsi"/>
        </w:rPr>
        <w:t>(Figure 1</w:t>
      </w:r>
      <w:r w:rsidR="0020271F" w:rsidRPr="00531285">
        <w:rPr>
          <w:rFonts w:cstheme="minorHAnsi"/>
        </w:rPr>
        <w:t>; Table 1</w:t>
      </w:r>
      <w:r w:rsidR="008B3B4F" w:rsidRPr="00531285">
        <w:rPr>
          <w:rFonts w:cstheme="minorHAnsi"/>
        </w:rPr>
        <w:t xml:space="preserve">). </w:t>
      </w:r>
      <w:r w:rsidR="002D0FE4" w:rsidRPr="00531285">
        <w:rPr>
          <w:rFonts w:cstheme="minorHAnsi"/>
        </w:rPr>
        <w:t>The spring spawning event</w:t>
      </w:r>
      <w:r w:rsidR="006B1CCE" w:rsidRPr="00531285">
        <w:rPr>
          <w:rFonts w:cstheme="minorHAnsi"/>
        </w:rPr>
        <w:t>s</w:t>
      </w:r>
      <w:r w:rsidR="002D0FE4" w:rsidRPr="00531285">
        <w:rPr>
          <w:rFonts w:cstheme="minorHAnsi"/>
        </w:rPr>
        <w:t xml:space="preserve"> spanned August – December inclusive and the summer spawning event combined February and March releases.</w:t>
      </w:r>
      <w:r w:rsidR="007E00EC" w:rsidRPr="00531285">
        <w:rPr>
          <w:rFonts w:cstheme="minorHAnsi"/>
        </w:rPr>
        <w:t xml:space="preserve"> By incorporating the </w:t>
      </w:r>
      <w:r w:rsidR="0058254A" w:rsidRPr="00531285">
        <w:rPr>
          <w:rFonts w:cstheme="minorHAnsi"/>
        </w:rPr>
        <w:t>‘</w:t>
      </w:r>
      <w:r w:rsidR="007E00EC" w:rsidRPr="00531285">
        <w:rPr>
          <w:rFonts w:cstheme="minorHAnsi"/>
        </w:rPr>
        <w:t>new</w:t>
      </w:r>
      <w:r w:rsidR="0058254A" w:rsidRPr="00531285">
        <w:rPr>
          <w:rFonts w:cstheme="minorHAnsi"/>
        </w:rPr>
        <w:t>’</w:t>
      </w:r>
      <w:r w:rsidR="007E00EC" w:rsidRPr="00531285">
        <w:rPr>
          <w:rFonts w:cstheme="minorHAnsi"/>
        </w:rPr>
        <w:t xml:space="preserve"> spawning information into particle tracking models</w:t>
      </w:r>
      <w:r w:rsidR="00125B5E" w:rsidRPr="00531285">
        <w:rPr>
          <w:rFonts w:cstheme="minorHAnsi"/>
        </w:rPr>
        <w:t xml:space="preserve"> </w:t>
      </w:r>
      <w:r w:rsidR="00125B5E" w:rsidRPr="00531285">
        <w:rPr>
          <w:rFonts w:cstheme="minorHAnsi"/>
        </w:rPr>
        <w:fldChar w:fldCharType="begin"/>
      </w:r>
      <w:r w:rsidR="00125B5E" w:rsidRPr="00531285">
        <w:rPr>
          <w:rFonts w:cstheme="minorHAnsi"/>
        </w:rPr>
        <w:instrText xml:space="preserve"> ADDIN EN.CITE &lt;EndNote&gt;&lt;Cite&gt;&lt;Author&gt;Schilling&lt;/Author&gt;&lt;Year&gt;2019&lt;/Year&gt;&lt;RecNum&gt;468&lt;/RecNum&gt;&lt;DisplayText&gt;(Schilling et al. 2019)&lt;/DisplayText&gt;&lt;record&gt;&lt;rec-number&gt;468&lt;/rec-number&gt;&lt;foreign-keys&gt;&lt;key app="EN" db-id="tpvtxxttc2dzapezfe4xfz5nxr9at0sv9zrz" timestamp="1556252102"&gt;468&lt;/key&gt;&lt;/foreign-keys&gt;&lt;ref-type name="Journal Article"&gt;17&lt;/ref-type&gt;&lt;contributors&gt;&lt;authors&gt;&lt;author&gt;Schilling, Hayden T.&lt;/author&gt;&lt;author&gt;Smith, James A.&lt;/author&gt;&lt;author&gt;Stewart, John&lt;/author&gt;&lt;author&gt;Everett, Jason D.&lt;/author&gt;&lt;author&gt;Hughes, Julian M.&lt;/author&gt;&lt;author&gt;Suthers, Iain M.&lt;/author&gt;&lt;/authors&gt;&lt;/contributors&gt;&lt;titles&gt;&lt;title&gt;&lt;style face="normal" font="default" size="100%"&gt;Reduced exploitation is associated with an altered sex ratio and larger length at maturity in southwest Pacific (east Australian) &lt;/style&gt;&lt;style face="italic" font="default" size="100%"&gt;Pomatomus saltatrix&lt;/style&gt;&lt;/title&gt;&lt;secondary-title&gt;Marine Environmental Research&lt;/secondary-title&gt;&lt;/titles&gt;&lt;periodical&gt;&lt;full-title&gt;Marine Environmental Research&lt;/full-title&gt;&lt;abbr-1&gt;Mar. Environ. Res.&lt;/abbr-1&gt;&lt;abbr-2&gt;Mar Environ Res&lt;/abbr-2&gt;&lt;/periodical&gt;&lt;pages&gt;72-79&lt;/pages&gt;&lt;volume&gt;147&lt;/volume&gt;&lt;keywords&gt;&lt;keyword&gt;Reproductive biology&lt;/keyword&gt;&lt;keyword&gt;Bluefish&lt;/keyword&gt;&lt;keyword&gt;Fecundity&lt;/keyword&gt;&lt;keyword&gt;Multiple spawning periods&lt;/keyword&gt;&lt;keyword&gt;Tailor&lt;/keyword&gt;&lt;keyword&gt;Historical changes&lt;/keyword&gt;&lt;keyword&gt;Fishing effects&lt;/keyword&gt;&lt;/keywords&gt;&lt;dates&gt;&lt;year&gt;2019&lt;/year&gt;&lt;pub-dates&gt;&lt;date&gt;2019/03/03/&lt;/date&gt;&lt;/pub-dates&gt;&lt;/dates&gt;&lt;isbn&gt;0141-1136&lt;/isbn&gt;&lt;urls&gt;&lt;related-urls&gt;&lt;url&gt;&lt;style face="underline" font="default" size="100%"&gt;http://www.sciencedirect.com/science/article/pii/S0141113618308900&lt;/style&gt;&lt;/url&gt;&lt;/related-urls&gt;&lt;/urls&gt;&lt;electronic-resource-num&gt;&lt;style face="underline" font="default" size="100%"&gt;https://doi.org/10.1016/j.marenvres.2019.02.012&lt;/style&gt;&lt;/electronic-resource-num&gt;&lt;/record&gt;&lt;/Cite&gt;&lt;/EndNote&gt;</w:instrText>
      </w:r>
      <w:r w:rsidR="00125B5E" w:rsidRPr="00531285">
        <w:rPr>
          <w:rFonts w:cstheme="minorHAnsi"/>
        </w:rPr>
        <w:fldChar w:fldCharType="separate"/>
      </w:r>
      <w:r w:rsidR="00125B5E" w:rsidRPr="00531285">
        <w:rPr>
          <w:rFonts w:cstheme="minorHAnsi"/>
          <w:noProof/>
        </w:rPr>
        <w:t>(Schilling et al. 2019)</w:t>
      </w:r>
      <w:r w:rsidR="00125B5E" w:rsidRPr="00531285">
        <w:rPr>
          <w:rFonts w:cstheme="minorHAnsi"/>
        </w:rPr>
        <w:fldChar w:fldCharType="end"/>
      </w:r>
      <w:r w:rsidR="007E00EC" w:rsidRPr="00531285">
        <w:rPr>
          <w:rFonts w:cstheme="minorHAnsi"/>
        </w:rPr>
        <w:t xml:space="preserve">, we are exploring the importance of these ‘new’ </w:t>
      </w:r>
      <w:bookmarkStart w:id="11" w:name="_GoBack"/>
      <w:bookmarkEnd w:id="11"/>
      <w:r w:rsidR="007E00EC" w:rsidRPr="00531285">
        <w:rPr>
          <w:rFonts w:cstheme="minorHAnsi"/>
        </w:rPr>
        <w:t xml:space="preserve">spawning events. </w:t>
      </w:r>
      <w:r w:rsidR="002D0FE4" w:rsidRPr="00531285">
        <w:rPr>
          <w:rFonts w:cstheme="minorHAnsi"/>
        </w:rPr>
        <w:t xml:space="preserve">Within these </w:t>
      </w:r>
      <w:ins w:id="12" w:author="Jason Everett" w:date="2019-09-23T09:48:00Z">
        <w:r w:rsidR="003B6389">
          <w:rPr>
            <w:rFonts w:cstheme="minorHAnsi"/>
            <w:noProof/>
          </w:rPr>
          <w:lastRenderedPageBreak/>
          <mc:AlternateContent>
            <mc:Choice Requires="wpi">
              <w:drawing>
                <wp:anchor distT="0" distB="0" distL="114300" distR="114300" simplePos="0" relativeHeight="251696128" behindDoc="0" locked="0" layoutInCell="1" allowOverlap="1" wp14:anchorId="5A4E4586" wp14:editId="7C464B9A">
                  <wp:simplePos x="0" y="0"/>
                  <wp:positionH relativeFrom="column">
                    <wp:posOffset>2426040</wp:posOffset>
                  </wp:positionH>
                  <wp:positionV relativeFrom="paragraph">
                    <wp:posOffset>-2470378</wp:posOffset>
                  </wp:positionV>
                  <wp:extent cx="121680" cy="338760"/>
                  <wp:effectExtent l="38100" t="38100" r="18415" b="42545"/>
                  <wp:wrapNone/>
                  <wp:docPr id="54" name="Ink 54"/>
                  <wp:cNvGraphicFramePr/>
                  <a:graphic xmlns:a="http://schemas.openxmlformats.org/drawingml/2006/main">
                    <a:graphicData uri="http://schemas.microsoft.com/office/word/2010/wordprocessingInk">
                      <w14:contentPart bwMode="auto" r:id="rId21">
                        <w14:nvContentPartPr>
                          <w14:cNvContentPartPr/>
                        </w14:nvContentPartPr>
                        <w14:xfrm>
                          <a:off x="0" y="0"/>
                          <a:ext cx="121680" cy="338760"/>
                        </w14:xfrm>
                      </w14:contentPart>
                    </a:graphicData>
                  </a:graphic>
                </wp:anchor>
              </w:drawing>
            </mc:Choice>
            <mc:Fallback>
              <w:pict>
                <v:shape w14:anchorId="04278FAD" id="Ink 54" o:spid="_x0000_s1026" type="#_x0000_t75" style="position:absolute;margin-left:190.45pt;margin-top:-195.1pt;width:10.8pt;height:27.85pt;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">
                  <v:imagedata r:id="rId22" o:title=""/>
                </v:shape>
              </w:pict>
            </mc:Fallback>
          </mc:AlternateContent>
        </w:r>
        <w:r w:rsidR="003B6389">
          <w:rPr>
            <w:rFonts w:cstheme="minorHAnsi"/>
            <w:noProof/>
          </w:rPr>
          <mc:AlternateContent>
            <mc:Choice Requires="wpi">
              <w:drawing>
                <wp:anchor distT="0" distB="0" distL="114300" distR="114300" simplePos="0" relativeHeight="251695104" behindDoc="0" locked="0" layoutInCell="1" allowOverlap="1" wp14:anchorId="4542DB77" wp14:editId="581D37B7">
                  <wp:simplePos x="0" y="0"/>
                  <wp:positionH relativeFrom="column">
                    <wp:posOffset>2392680</wp:posOffset>
                  </wp:positionH>
                  <wp:positionV relativeFrom="paragraph">
                    <wp:posOffset>-2540000</wp:posOffset>
                  </wp:positionV>
                  <wp:extent cx="2013195" cy="401760"/>
                  <wp:effectExtent l="38100" t="38100" r="31750" b="43180"/>
                  <wp:wrapNone/>
                  <wp:docPr id="53" name="Ink 53"/>
                  <wp:cNvGraphicFramePr/>
                  <a:graphic xmlns:a="http://schemas.openxmlformats.org/drawingml/2006/main">
                    <a:graphicData uri="http://schemas.microsoft.com/office/word/2010/wordprocessingInk">
                      <w14:contentPart bwMode="auto" r:id="rId23">
                        <w14:nvContentPartPr>
                          <w14:cNvContentPartPr/>
                        </w14:nvContentPartPr>
                        <w14:xfrm>
                          <a:off x="0" y="0"/>
                          <a:ext cx="2013195" cy="401760"/>
                        </w14:xfrm>
                      </w14:contentPart>
                    </a:graphicData>
                  </a:graphic>
                </wp:anchor>
              </w:drawing>
            </mc:Choice>
            <mc:Fallback>
              <w:pict>
                <v:shape w14:anchorId="4829DC37" id="Ink 53" o:spid="_x0000_s1026" type="#_x0000_t75" style="position:absolute;margin-left:187.8pt;margin-top:-200.6pt;width:159.7pt;height:32.9pt;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">
                  <v:imagedata r:id="rId24" o:title=""/>
                </v:shape>
              </w:pict>
            </mc:Fallback>
          </mc:AlternateContent>
        </w:r>
        <w:r w:rsidR="003B6389">
          <w:rPr>
            <w:rFonts w:cstheme="minorHAnsi"/>
            <w:noProof/>
          </w:rPr>
          <mc:AlternateContent>
            <mc:Choice Requires="wpi">
              <w:drawing>
                <wp:anchor distT="0" distB="0" distL="114300" distR="114300" simplePos="0" relativeHeight="251688960" behindDoc="0" locked="0" layoutInCell="1" allowOverlap="1" wp14:anchorId="22EFE639" wp14:editId="7D2DA83F">
                  <wp:simplePos x="0" y="0"/>
                  <wp:positionH relativeFrom="column">
                    <wp:posOffset>2374265</wp:posOffset>
                  </wp:positionH>
                  <wp:positionV relativeFrom="paragraph">
                    <wp:posOffset>-2256155</wp:posOffset>
                  </wp:positionV>
                  <wp:extent cx="346710" cy="51625"/>
                  <wp:effectExtent l="38100" t="38100" r="34290" b="37465"/>
                  <wp:wrapNone/>
                  <wp:docPr id="47" name="Ink 47"/>
                  <wp:cNvGraphicFramePr/>
                  <a:graphic xmlns:a="http://schemas.openxmlformats.org/drawingml/2006/main">
                    <a:graphicData uri="http://schemas.microsoft.com/office/word/2010/wordprocessingInk">
                      <w14:contentPart bwMode="auto" r:id="rId25">
                        <w14:nvContentPartPr>
                          <w14:cNvContentPartPr/>
                        </w14:nvContentPartPr>
                        <w14:xfrm>
                          <a:off x="0" y="0"/>
                          <a:ext cx="346710" cy="51625"/>
                        </w14:xfrm>
                      </w14:contentPart>
                    </a:graphicData>
                  </a:graphic>
                </wp:anchor>
              </w:drawing>
            </mc:Choice>
            <mc:Fallback>
              <w:pict>
                <v:shape w14:anchorId="3E726078" id="Ink 47" o:spid="_x0000_s1026" type="#_x0000_t75" style="position:absolute;margin-left:186.35pt;margin-top:-178.25pt;width:28.5pt;height:5.25pt;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">
                  <v:imagedata r:id="rId26" o:title=""/>
                </v:shape>
              </w:pict>
            </mc:Fallback>
          </mc:AlternateContent>
        </w:r>
      </w:ins>
      <w:ins w:id="13" w:author="Jason Everett" w:date="2019-09-23T09:47:00Z">
        <w:r>
          <w:rPr>
            <w:rFonts w:cstheme="minorHAnsi"/>
            <w:noProof/>
          </w:rPr>
          <mc:AlternateContent>
            <mc:Choice Requires="wpi">
              <w:drawing>
                <wp:anchor distT="0" distB="0" distL="114300" distR="114300" simplePos="0" relativeHeight="251683840" behindDoc="0" locked="0" layoutInCell="1" allowOverlap="1" wp14:anchorId="56117487" wp14:editId="012D829B">
                  <wp:simplePos x="0" y="0"/>
                  <wp:positionH relativeFrom="column">
                    <wp:posOffset>2421890</wp:posOffset>
                  </wp:positionH>
                  <wp:positionV relativeFrom="paragraph">
                    <wp:posOffset>-3041650</wp:posOffset>
                  </wp:positionV>
                  <wp:extent cx="1493520" cy="446405"/>
                  <wp:effectExtent l="38100" t="38100" r="30480" b="36195"/>
                  <wp:wrapNone/>
                  <wp:docPr id="42" name="Ink 42"/>
                  <wp:cNvGraphicFramePr/>
                  <a:graphic xmlns:a="http://schemas.openxmlformats.org/drawingml/2006/main">
                    <a:graphicData uri="http://schemas.microsoft.com/office/word/2010/wordprocessingInk">
                      <w14:contentPart bwMode="auto" r:id="rId27">
                        <w14:nvContentPartPr>
                          <w14:cNvContentPartPr/>
                        </w14:nvContentPartPr>
                        <w14:xfrm>
                          <a:off x="0" y="0"/>
                          <a:ext cx="1493520" cy="446405"/>
                        </w14:xfrm>
                      </w14:contentPart>
                    </a:graphicData>
                  </a:graphic>
                </wp:anchor>
              </w:drawing>
            </mc:Choice>
            <mc:Fallback>
              <w:pict>
                <v:shape w14:anchorId="57943F35" id="Ink 42" o:spid="_x0000_s1026" type="#_x0000_t75" style="position:absolute;margin-left:190.1pt;margin-top:-240.1pt;width:118.8pt;height:36.35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">
                  <v:imagedata r:id="rId28" o:title=""/>
                </v:shape>
              </w:pict>
            </mc:Fallback>
          </mc:AlternateContent>
        </w:r>
      </w:ins>
      <w:r w:rsidR="002D0FE4" w:rsidRPr="00531285">
        <w:rPr>
          <w:rFonts w:cstheme="minorHAnsi"/>
        </w:rPr>
        <w:t>release locations p</w:t>
      </w:r>
      <w:r w:rsidR="00854F02" w:rsidRPr="00531285">
        <w:rPr>
          <w:rFonts w:cstheme="minorHAnsi"/>
        </w:rPr>
        <w:t xml:space="preserve">articles were released every 0.5° latitude </w:t>
      </w:r>
      <w:r w:rsidR="00E437A2" w:rsidRPr="00531285">
        <w:rPr>
          <w:rFonts w:cstheme="minorHAnsi"/>
        </w:rPr>
        <w:t xml:space="preserve">at the surface over the </w:t>
      </w:r>
      <w:r w:rsidR="00854F02" w:rsidRPr="00531285">
        <w:rPr>
          <w:rFonts w:cstheme="minorHAnsi"/>
        </w:rPr>
        <w:t>100</w:t>
      </w:r>
      <w:r w:rsidR="00E437A2" w:rsidRPr="00531285">
        <w:rPr>
          <w:rFonts w:cstheme="minorHAnsi"/>
        </w:rPr>
        <w:t xml:space="preserve"> </w:t>
      </w:r>
      <w:r w:rsidR="00854F02" w:rsidRPr="00531285">
        <w:rPr>
          <w:rFonts w:cstheme="minorHAnsi"/>
        </w:rPr>
        <w:t xml:space="preserve">m isobath to encompass all locations </w:t>
      </w:r>
      <w:r w:rsidR="00854F02" w:rsidRPr="00531285">
        <w:rPr>
          <w:rFonts w:cstheme="minorHAnsi"/>
          <w:i/>
        </w:rPr>
        <w:t>P. saltatrix</w:t>
      </w:r>
      <w:r w:rsidR="00854F02" w:rsidRPr="00531285">
        <w:rPr>
          <w:rFonts w:cstheme="minorHAnsi"/>
        </w:rPr>
        <w:t xml:space="preserve"> in spawning condition </w:t>
      </w:r>
      <w:r w:rsidR="005E1DEC" w:rsidRPr="00531285">
        <w:rPr>
          <w:rFonts w:cstheme="minorHAnsi"/>
        </w:rPr>
        <w:t>were</w:t>
      </w:r>
      <w:r w:rsidR="00854F02" w:rsidRPr="00531285">
        <w:rPr>
          <w:rFonts w:cstheme="minorHAnsi"/>
        </w:rPr>
        <w:t xml:space="preserve"> observed</w:t>
      </w:r>
      <w:r w:rsidR="00AD28A1" w:rsidRPr="00531285">
        <w:rPr>
          <w:rFonts w:cstheme="minorHAnsi"/>
        </w:rPr>
        <w:t xml:space="preserve"> in </w:t>
      </w:r>
      <w:r w:rsidR="00AD28A1" w:rsidRPr="00531285">
        <w:rPr>
          <w:rFonts w:cstheme="minorHAnsi"/>
        </w:rPr>
        <w:fldChar w:fldCharType="begin"/>
      </w:r>
      <w:r w:rsidR="00AD28A1" w:rsidRPr="00531285">
        <w:rPr>
          <w:rFonts w:cstheme="minorHAnsi"/>
        </w:rPr>
        <w:instrText xml:space="preserve"> ADDIN EN.CITE &lt;EndNote&gt;&lt;Cite AuthorYear="1"&gt;&lt;Author&gt;Schilling&lt;/Author&gt;&lt;Year&gt;2019&lt;/Year&gt;&lt;RecNum&gt;468&lt;/RecNum&gt;&lt;DisplayText&gt;Schilling et al. (2019)&lt;/DisplayText&gt;&lt;record&gt;&lt;rec-number&gt;468&lt;/rec-number&gt;&lt;foreign-keys&gt;&lt;key app="EN" db-id="tpvtxxttc2dzapezfe4xfz5nxr9at0sv9zrz" timestamp="1556252102"&gt;468&lt;/key&gt;&lt;/foreign-keys&gt;&lt;ref-type name="Journal Article"&gt;17&lt;/ref-type&gt;&lt;contributors&gt;&lt;authors&gt;&lt;author&gt;Schilling, Hayden T.&lt;/author&gt;&lt;author&gt;Smith, James A.&lt;/author&gt;&lt;author&gt;Stewart, John&lt;/author&gt;&lt;author&gt;Everett, Jason D.&lt;/author&gt;&lt;author&gt;Hughes, Julian M.&lt;/author&gt;&lt;author&gt;Suthers, Iain M.&lt;/author&gt;&lt;/authors&gt;&lt;/contributors&gt;&lt;titles&gt;&lt;title&gt;&lt;style face="normal" font="default" size="100%"&gt;Reduced exploitation is associated with an altered sex ratio and larger length at maturity in southwest Pacific (east Australian) &lt;/style&gt;&lt;style face="italic" font="default" size="100%"&gt;Pomatomus saltatrix&lt;/style&gt;&lt;/title&gt;&lt;secondary-title&gt;Marine Environmental Research&lt;/secondary-title&gt;&lt;/titles&gt;&lt;periodical&gt;&lt;full-title&gt;Marine Environmental Research&lt;/full-title&gt;&lt;abbr-1&gt;Mar. Environ. Res.&lt;/abbr-1&gt;&lt;abbr-2&gt;Mar Environ Res&lt;/abbr-2&gt;&lt;/periodical&gt;&lt;pages&gt;72-79&lt;/pages&gt;&lt;volume&gt;147&lt;/volume&gt;&lt;keywords&gt;&lt;keyword&gt;Reproductive biology&lt;/keyword&gt;&lt;keyword&gt;Bluefish&lt;/keyword&gt;&lt;keyword&gt;Fecundity&lt;/keyword&gt;&lt;keyword&gt;Multiple spawning periods&lt;/keyword&gt;&lt;keyword&gt;Tailor&lt;/keyword&gt;&lt;keyword&gt;Historical changes&lt;/keyword&gt;&lt;keyword&gt;Fishing effects&lt;/keyword&gt;&lt;/keywords&gt;&lt;dates&gt;&lt;year&gt;2019&lt;/year&gt;&lt;pub-dates&gt;&lt;date&gt;2019/03/03/&lt;/date&gt;&lt;/pub-dates&gt;&lt;/dates&gt;&lt;isbn&gt;0141-1136&lt;/isbn&gt;&lt;urls&gt;&lt;related-urls&gt;&lt;url&gt;&lt;style face="underline" font="default" size="100%"&gt;http://www.sciencedirect.com/science/article/pii/S0141113618308900&lt;/style&gt;&lt;/url&gt;&lt;/related-urls&gt;&lt;/urls&gt;&lt;electronic-resource-num&gt;&lt;style face="underline" font="default" size="100%"&gt;https://doi.org/10.1016/j.marenvres.2019.02.012&lt;/style&gt;&lt;/electronic-resource-num&gt;&lt;/record&gt;&lt;/Cite&gt;&lt;/EndNote&gt;</w:instrText>
      </w:r>
      <w:r w:rsidR="00AD28A1" w:rsidRPr="00531285">
        <w:rPr>
          <w:rFonts w:cstheme="minorHAnsi"/>
        </w:rPr>
        <w:fldChar w:fldCharType="separate"/>
      </w:r>
      <w:r w:rsidR="00AD28A1" w:rsidRPr="00531285">
        <w:rPr>
          <w:rFonts w:cstheme="minorHAnsi"/>
          <w:noProof/>
        </w:rPr>
        <w:t>Schilling et al. (2019)</w:t>
      </w:r>
      <w:r w:rsidR="00AD28A1" w:rsidRPr="00531285">
        <w:rPr>
          <w:rFonts w:cstheme="minorHAnsi"/>
        </w:rPr>
        <w:fldChar w:fldCharType="end"/>
      </w:r>
      <w:r w:rsidR="00854F02" w:rsidRPr="00531285">
        <w:rPr>
          <w:rFonts w:cstheme="minorHAnsi"/>
        </w:rPr>
        <w:t xml:space="preserve">. </w:t>
      </w:r>
      <w:r w:rsidR="000F6CC2" w:rsidRPr="00531285">
        <w:rPr>
          <w:rFonts w:cstheme="minorHAnsi"/>
        </w:rPr>
        <w:t>As no data is available on relative spawning biomass at different locations or times, we assumed a constant daily spawning rate at all locations. A</w:t>
      </w:r>
      <w:r w:rsidR="00B230BA" w:rsidRPr="00531285">
        <w:rPr>
          <w:rFonts w:cstheme="minorHAnsi"/>
        </w:rPr>
        <w:t xml:space="preserve"> cohort of </w:t>
      </w:r>
      <w:r w:rsidR="00854F02" w:rsidRPr="00531285">
        <w:rPr>
          <w:rFonts w:cstheme="minorHAnsi"/>
        </w:rPr>
        <w:t>100</w:t>
      </w:r>
      <w:r w:rsidR="002D0FE4" w:rsidRPr="00531285">
        <w:rPr>
          <w:rFonts w:cstheme="minorHAnsi"/>
        </w:rPr>
        <w:t>0</w:t>
      </w:r>
      <w:r w:rsidR="00854F02" w:rsidRPr="00531285">
        <w:rPr>
          <w:rFonts w:cstheme="minorHAnsi"/>
        </w:rPr>
        <w:t xml:space="preserve"> particles were released from each location </w:t>
      </w:r>
      <w:r w:rsidR="0057692C" w:rsidRPr="00531285">
        <w:rPr>
          <w:rFonts w:cstheme="minorHAnsi"/>
        </w:rPr>
        <w:t>every</w:t>
      </w:r>
      <w:r w:rsidR="00854F02" w:rsidRPr="00531285">
        <w:rPr>
          <w:rFonts w:cstheme="minorHAnsi"/>
        </w:rPr>
        <w:t xml:space="preserve"> day</w:t>
      </w:r>
      <w:r w:rsidR="002D0FE4" w:rsidRPr="00531285">
        <w:rPr>
          <w:rFonts w:cstheme="minorHAnsi"/>
        </w:rPr>
        <w:t xml:space="preserve"> (during the spawning months)</w:t>
      </w:r>
      <w:r w:rsidR="00854F02" w:rsidRPr="00531285">
        <w:rPr>
          <w:rFonts w:cstheme="minorHAnsi"/>
        </w:rPr>
        <w:t xml:space="preserve"> for 22 years (the duration of the ROMS model). </w:t>
      </w:r>
    </w:p>
    <w:p w14:paraId="3806C5F8" w14:textId="77777777" w:rsidR="00FB6D90" w:rsidRPr="00531285" w:rsidRDefault="00FB6D90" w:rsidP="00E4010E">
      <w:pPr>
        <w:spacing w:line="360" w:lineRule="auto"/>
        <w:rPr>
          <w:rFonts w:cstheme="minorHAnsi"/>
        </w:rPr>
      </w:pPr>
    </w:p>
    <w:p w14:paraId="1009A520" w14:textId="534077A7" w:rsidR="0017387B" w:rsidRPr="00531285" w:rsidRDefault="0017387B" w:rsidP="00E4010E">
      <w:pPr>
        <w:spacing w:line="360" w:lineRule="auto"/>
        <w:rPr>
          <w:rFonts w:cstheme="minorHAnsi"/>
        </w:rPr>
      </w:pPr>
      <w:r w:rsidRPr="00531285">
        <w:rPr>
          <w:rFonts w:cstheme="minorHAnsi"/>
          <w:i/>
        </w:rPr>
        <w:t>Backward simulations from locations of observed juvenile P. saltatrix</w:t>
      </w:r>
    </w:p>
    <w:p w14:paraId="6A84B3E8" w14:textId="102F74F9" w:rsidR="00A57E84" w:rsidRPr="00531285" w:rsidRDefault="00A57E84" w:rsidP="00A57E84">
      <w:pPr>
        <w:spacing w:line="360" w:lineRule="auto"/>
        <w:rPr>
          <w:rFonts w:cstheme="minorHAnsi"/>
        </w:rPr>
      </w:pPr>
      <w:r w:rsidRPr="00531285">
        <w:rPr>
          <w:rFonts w:cstheme="minorHAnsi"/>
        </w:rPr>
        <w:t xml:space="preserve">Backward </w:t>
      </w:r>
      <w:r w:rsidR="00E437A2" w:rsidRPr="00531285">
        <w:rPr>
          <w:rFonts w:cstheme="minorHAnsi"/>
        </w:rPr>
        <w:t xml:space="preserve">Lagrangian particle tracking </w:t>
      </w:r>
      <w:r w:rsidRPr="00531285">
        <w:rPr>
          <w:rFonts w:cstheme="minorHAnsi"/>
        </w:rPr>
        <w:t xml:space="preserve">simulations were run using the same particle characteristics, except mortality was not incorporated as we know the settlement locations of the particles and are only interested in the potential spawning locations that could have resulted in transport to these locations, rather than any measure of density. Locations were determined by juvenile tailor observations </w:t>
      </w:r>
      <w:r w:rsidRPr="00531285">
        <w:rPr>
          <w:rFonts w:cstheme="minorHAnsi"/>
        </w:rPr>
        <w:fldChar w:fldCharType="begin">
          <w:fldData xml:space="preserve">PEVuZE5vdGU+PENpdGU+PEF1dGhvcj5MZWlnaDwvQXV0aG9yPjxZZWFyPjIwMTc8L1llYXI+PFJl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</w:fldData>
        </w:fldChar>
      </w:r>
      <w:r w:rsidR="00684E77">
        <w:rPr>
          <w:rFonts w:cstheme="minorHAnsi"/>
        </w:rPr>
        <w:instrText xml:space="preserve"> ADDIN EN.CITE </w:instrText>
      </w:r>
      <w:r w:rsidR="00684E77">
        <w:rPr>
          <w:rFonts w:cstheme="minorHAnsi"/>
        </w:rPr>
        <w:fldChar w:fldCharType="begin">
          <w:fldData xml:space="preserve">PEVuZE5vdGU+PENpdGU+PEF1dGhvcj5MZWlnaDwvQXV0aG9yPjxZZWFyPjIwMTc8L1llYXI+PFJl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</w:fldData>
        </w:fldChar>
      </w:r>
      <w:r w:rsidR="00684E77">
        <w:rPr>
          <w:rFonts w:cstheme="minorHAnsi"/>
        </w:rPr>
        <w:instrText xml:space="preserve"> ADDIN EN.CITE.DATA </w:instrText>
      </w:r>
      <w:r w:rsidR="00684E77">
        <w:rPr>
          <w:rFonts w:cstheme="minorHAnsi"/>
        </w:rPr>
      </w:r>
      <w:r w:rsidR="00684E77">
        <w:rPr>
          <w:rFonts w:cstheme="minorHAnsi"/>
        </w:rPr>
        <w:fldChar w:fldCharType="end"/>
      </w:r>
      <w:r w:rsidRPr="00531285">
        <w:rPr>
          <w:rFonts w:cstheme="minorHAnsi"/>
        </w:rPr>
      </w:r>
      <w:r w:rsidRPr="00531285">
        <w:rPr>
          <w:rFonts w:cstheme="minorHAnsi"/>
        </w:rPr>
        <w:fldChar w:fldCharType="separate"/>
      </w:r>
      <w:r w:rsidR="00684E77">
        <w:rPr>
          <w:rFonts w:cstheme="minorHAnsi"/>
          <w:noProof/>
        </w:rPr>
        <w:t>(Table 1; Leigh et al. 2017; Schilling et al. 2018; Schilling 2019)</w:t>
      </w:r>
      <w:r w:rsidRPr="00531285">
        <w:rPr>
          <w:rFonts w:cstheme="minorHAnsi"/>
        </w:rPr>
        <w:fldChar w:fldCharType="end"/>
      </w:r>
      <w:r w:rsidRPr="00531285">
        <w:rPr>
          <w:rFonts w:cstheme="minorHAnsi"/>
        </w:rPr>
        <w:t xml:space="preserve">. </w:t>
      </w:r>
      <w:r w:rsidR="00E437A2" w:rsidRPr="00531285">
        <w:rPr>
          <w:rFonts w:cstheme="minorHAnsi"/>
        </w:rPr>
        <w:t>Because the poleward flowing East Australian Current dominates the circulation upstream of 31</w:t>
      </w:r>
      <w:r w:rsidR="00E437A2" w:rsidRPr="00531285">
        <w:rPr>
          <w:rFonts w:cstheme="minorHAnsi"/>
          <w:vertAlign w:val="superscript"/>
        </w:rPr>
        <w:t>o</w:t>
      </w:r>
      <w:r w:rsidR="00DA61D4" w:rsidRPr="00531285">
        <w:rPr>
          <w:rFonts w:cstheme="minorHAnsi"/>
          <w:vertAlign w:val="superscript"/>
        </w:rPr>
        <w:t xml:space="preserve"> </w:t>
      </w:r>
      <w:r w:rsidR="00E437A2" w:rsidRPr="00531285">
        <w:rPr>
          <w:rFonts w:cstheme="minorHAnsi"/>
        </w:rPr>
        <w:t xml:space="preserve">S, </w:t>
      </w:r>
      <w:r w:rsidRPr="00531285">
        <w:rPr>
          <w:rFonts w:cstheme="minorHAnsi"/>
        </w:rPr>
        <w:t xml:space="preserve">we did not simulate any backwards tracking releases north of 31° S as the majority of the particles were estimated to leave the northern boundary of the ROMS model (which corresponds to the most northern spawning for this population). </w:t>
      </w:r>
      <w:r w:rsidR="00DA61D4" w:rsidRPr="00531285">
        <w:rPr>
          <w:rFonts w:cstheme="minorHAnsi"/>
        </w:rPr>
        <w:t>As no mortality was modelled for the backwards simulations, a smaller</w:t>
      </w:r>
      <w:r w:rsidRPr="00531285">
        <w:rPr>
          <w:rFonts w:cstheme="minorHAnsi"/>
        </w:rPr>
        <w:t xml:space="preserve"> cohort of 100 particles </w:t>
      </w:r>
      <w:r w:rsidR="00E437A2" w:rsidRPr="00531285">
        <w:rPr>
          <w:rFonts w:cstheme="minorHAnsi"/>
        </w:rPr>
        <w:t>were</w:t>
      </w:r>
      <w:r w:rsidRPr="00531285">
        <w:rPr>
          <w:rFonts w:cstheme="minorHAnsi"/>
        </w:rPr>
        <w:t xml:space="preserve"> released per location (Table 1</w:t>
      </w:r>
      <w:r w:rsidR="0020271F" w:rsidRPr="00531285">
        <w:rPr>
          <w:rFonts w:cstheme="minorHAnsi"/>
        </w:rPr>
        <w:t>; Figure 1</w:t>
      </w:r>
      <w:r w:rsidRPr="00531285">
        <w:rPr>
          <w:rFonts w:cstheme="minorHAnsi"/>
        </w:rPr>
        <w:t>) every 7 days for 22-years on the 100 m isobath. These particles were subset to only include those which were predicted to have spawned during the spawning months (August – December, February or March).</w:t>
      </w:r>
    </w:p>
    <w:p w14:paraId="227D8CFF" w14:textId="686F7BBB" w:rsidR="0017387B" w:rsidRPr="00531285" w:rsidRDefault="0017387B" w:rsidP="00E4010E">
      <w:pPr>
        <w:spacing w:line="360" w:lineRule="auto"/>
        <w:rPr>
          <w:rFonts w:cstheme="minorHAnsi"/>
        </w:rPr>
      </w:pPr>
    </w:p>
    <w:p w14:paraId="17EAACE6" w14:textId="0DD768F7" w:rsidR="00264392" w:rsidRPr="00531285" w:rsidRDefault="00264392" w:rsidP="00E4010E">
      <w:pPr>
        <w:spacing w:line="360" w:lineRule="auto"/>
        <w:rPr>
          <w:rFonts w:cstheme="minorHAnsi"/>
          <w:i/>
        </w:rPr>
      </w:pPr>
      <w:r w:rsidRPr="00531285">
        <w:rPr>
          <w:rFonts w:cstheme="minorHAnsi"/>
          <w:i/>
        </w:rPr>
        <w:t>Catch-per-unit-effort</w:t>
      </w:r>
    </w:p>
    <w:p w14:paraId="10F953AE" w14:textId="453C8725" w:rsidR="00A57E84" w:rsidRPr="00531285" w:rsidRDefault="00A57E84" w:rsidP="00A57E84">
      <w:pPr>
        <w:spacing w:line="360" w:lineRule="auto"/>
        <w:rPr>
          <w:rFonts w:cstheme="minorHAnsi"/>
        </w:rPr>
      </w:pPr>
      <w:r w:rsidRPr="00531285">
        <w:rPr>
          <w:rFonts w:cstheme="minorHAnsi"/>
        </w:rPr>
        <w:t xml:space="preserve">We explored whether the modelled transport and settlement of </w:t>
      </w:r>
      <w:r w:rsidRPr="00531285">
        <w:rPr>
          <w:rFonts w:cstheme="minorHAnsi"/>
          <w:i/>
          <w:iCs/>
        </w:rPr>
        <w:t>P. saltatrix</w:t>
      </w:r>
      <w:r w:rsidRPr="00531285">
        <w:rPr>
          <w:rFonts w:cstheme="minorHAnsi"/>
        </w:rPr>
        <w:t xml:space="preserve"> was correlated with observed recruitment, </w:t>
      </w:r>
      <w:r w:rsidR="003B3739" w:rsidRPr="00531285">
        <w:rPr>
          <w:rFonts w:cstheme="minorHAnsi"/>
        </w:rPr>
        <w:t>using</w:t>
      </w:r>
      <w:r w:rsidRPr="00531285">
        <w:rPr>
          <w:rFonts w:cstheme="minorHAnsi"/>
        </w:rPr>
        <w:t xml:space="preserve"> catch-per-unit-effort (CPUE) used as an indicator of recruitment. </w:t>
      </w:r>
      <w:r w:rsidRPr="00531285">
        <w:rPr>
          <w:rFonts w:cstheme="minorHAnsi"/>
          <w:i/>
          <w:iCs/>
        </w:rPr>
        <w:t>P. saltatrix</w:t>
      </w:r>
      <w:r w:rsidRPr="00531285">
        <w:rPr>
          <w:rFonts w:cstheme="minorHAnsi"/>
        </w:rPr>
        <w:t xml:space="preserve"> catch is most variable </w:t>
      </w:r>
      <w:r w:rsidR="000B272D" w:rsidRPr="00531285">
        <w:rPr>
          <w:rFonts w:cstheme="minorHAnsi"/>
        </w:rPr>
        <w:t xml:space="preserve">at </w:t>
      </w:r>
      <w:r w:rsidRPr="00531285">
        <w:rPr>
          <w:rFonts w:cstheme="minorHAnsi"/>
        </w:rPr>
        <w:t>the south</w:t>
      </w:r>
      <w:r w:rsidR="000B272D" w:rsidRPr="00531285">
        <w:rPr>
          <w:rFonts w:cstheme="minorHAnsi"/>
        </w:rPr>
        <w:t>ern end</w:t>
      </w:r>
      <w:r w:rsidRPr="00531285">
        <w:rPr>
          <w:rFonts w:cstheme="minorHAnsi"/>
        </w:rPr>
        <w:t xml:space="preserve"> of its distribution (&gt; 37° S), therefore we used a CPUE index from the </w:t>
      </w:r>
      <w:r w:rsidR="000B272D" w:rsidRPr="00531285">
        <w:rPr>
          <w:rFonts w:cstheme="minorHAnsi"/>
        </w:rPr>
        <w:t>southern latitudes</w:t>
      </w:r>
      <w:r w:rsidRPr="00531285">
        <w:rPr>
          <w:rFonts w:cstheme="minorHAnsi"/>
        </w:rPr>
        <w:t xml:space="preserve"> </w:t>
      </w:r>
      <w:r w:rsidRPr="00531285">
        <w:rPr>
          <w:rFonts w:cstheme="minorHAnsi"/>
        </w:rPr>
        <w:fldChar w:fldCharType="begin"/>
      </w:r>
      <w:r w:rsidRPr="00531285">
        <w:rPr>
          <w:rFonts w:cstheme="minorHAnsi"/>
        </w:rPr>
        <w:instrText xml:space="preserve"> ADDIN EN.CITE &lt;EndNote&gt;&lt;Cite&gt;&lt;Author&gt;Victorian Fisheries Authority&lt;/Author&gt;&lt;Year&gt;2017&lt;/Year&gt;&lt;RecNum&gt;499&lt;/RecNum&gt;&lt;DisplayText&gt;(Victorian Fisheries Authority 2017)&lt;/DisplayText&gt;&lt;record&gt;&lt;rec-number&gt;499&lt;/rec-number&gt;&lt;foreign-keys&gt;&lt;key app="EN" db-id="tpvtxxttc2dzapezfe4xfz5nxr9at0sv9zrz" timestamp="1562556819"&gt;499&lt;/key&gt;&lt;/foreign-keys&gt;&lt;ref-type name="Report"&gt;27&lt;/ref-type&gt;&lt;contributors&gt;&lt;authors&gt;&lt;author&gt;Victorian Fisheries Authority,&lt;/author&gt;&lt;/authors&gt;&lt;/contributors&gt;&lt;titles&gt;&lt;title&gt; Review of key Victorian fish stocks — 2017&lt;/title&gt;&lt;secondary-title&gt;Victorian Fisheries Authority Science Report Series No. 1. &lt;/secondary-title&gt;&lt;/titles&gt;&lt;dates&gt;&lt;year&gt;2017&lt;/year&gt;&lt;/dates&gt;&lt;pub-location&gt;Melbourne, Victoria&lt;/pub-location&gt;&lt;urls&gt;&lt;/urls&gt;&lt;/record&gt;&lt;/Cite&gt;&lt;/EndNote&gt;</w:instrText>
      </w:r>
      <w:r w:rsidRPr="00531285">
        <w:rPr>
          <w:rFonts w:cstheme="minorHAnsi"/>
        </w:rPr>
        <w:fldChar w:fldCharType="separate"/>
      </w:r>
      <w:r w:rsidRPr="00531285">
        <w:rPr>
          <w:rFonts w:cstheme="minorHAnsi"/>
          <w:noProof/>
        </w:rPr>
        <w:t>(Victorian Fisheries Authority 2017)</w:t>
      </w:r>
      <w:r w:rsidRPr="00531285">
        <w:rPr>
          <w:rFonts w:cstheme="minorHAnsi"/>
        </w:rPr>
        <w:fldChar w:fldCharType="end"/>
      </w:r>
      <w:r w:rsidR="00DA61D4" w:rsidRPr="00531285">
        <w:rPr>
          <w:rFonts w:cstheme="minorHAnsi"/>
        </w:rPr>
        <w:t xml:space="preserve"> as it is most likely to show a clear signal</w:t>
      </w:r>
      <w:r w:rsidR="001D3BCD">
        <w:rPr>
          <w:rFonts w:cstheme="minorHAnsi"/>
        </w:rPr>
        <w:t xml:space="preserve"> in larval dispersal-driven recruitment variation</w:t>
      </w:r>
      <w:r w:rsidRPr="00531285">
        <w:rPr>
          <w:rFonts w:cstheme="minorHAnsi"/>
        </w:rPr>
        <w:t xml:space="preserve">. The CPUE data from the Gippsland Lakes seine net fishery </w:t>
      </w:r>
      <w:r w:rsidRPr="00531285">
        <w:rPr>
          <w:rFonts w:cstheme="minorHAnsi"/>
        </w:rPr>
        <w:fldChar w:fldCharType="begin"/>
      </w:r>
      <w:r w:rsidRPr="00531285">
        <w:rPr>
          <w:rFonts w:cstheme="minorHAnsi"/>
        </w:rPr>
        <w:instrText xml:space="preserve"> ADDIN EN.CITE &lt;EndNote&gt;&lt;Cite&gt;&lt;Author&gt;Victorian Fisheries Authority&lt;/Author&gt;&lt;Year&gt;2017&lt;/Year&gt;&lt;RecNum&gt;499&lt;/RecNum&gt;&lt;DisplayText&gt;(Victorian Fisheries Authority 2017)&lt;/DisplayText&gt;&lt;record&gt;&lt;rec-number&gt;499&lt;/rec-number&gt;&lt;foreign-keys&gt;&lt;key app="EN" db-id="tpvtxxttc2dzapezfe4xfz5nxr9at0sv9zrz" timestamp="1562556819"&gt;499&lt;/key&gt;&lt;/foreign-keys&gt;&lt;ref-type name="Report"&gt;27&lt;/ref-type&gt;&lt;contributors&gt;&lt;authors&gt;&lt;author&gt;Victorian Fisheries Authority,&lt;/author&gt;&lt;/authors&gt;&lt;/contributors&gt;&lt;titles&gt;&lt;title&gt; Review of key Victorian fish stocks — 2017&lt;/title&gt;&lt;secondary-title&gt;Victorian Fisheries Authority Science Report Series No. 1. &lt;/secondary-title&gt;&lt;/titles&gt;&lt;dates&gt;&lt;year&gt;2017&lt;/year&gt;&lt;/dates&gt;&lt;pub-location&gt;Melbourne, Victoria&lt;/pub-location&gt;&lt;urls&gt;&lt;/urls&gt;&lt;/record&gt;&lt;/Cite&gt;&lt;/EndNote&gt;</w:instrText>
      </w:r>
      <w:r w:rsidRPr="00531285">
        <w:rPr>
          <w:rFonts w:cstheme="minorHAnsi"/>
        </w:rPr>
        <w:fldChar w:fldCharType="separate"/>
      </w:r>
      <w:r w:rsidRPr="00531285">
        <w:rPr>
          <w:rFonts w:cstheme="minorHAnsi"/>
          <w:noProof/>
        </w:rPr>
        <w:t>(Victorian Fisheries Authority 2017)</w:t>
      </w:r>
      <w:r w:rsidRPr="00531285">
        <w:rPr>
          <w:rFonts w:cstheme="minorHAnsi"/>
        </w:rPr>
        <w:fldChar w:fldCharType="end"/>
      </w:r>
      <w:r w:rsidRPr="00531285">
        <w:rPr>
          <w:rFonts w:cstheme="minorHAnsi"/>
        </w:rPr>
        <w:t xml:space="preserve"> was provided as the mean for each year (19</w:t>
      </w:r>
      <w:r w:rsidR="008950C6" w:rsidRPr="00531285">
        <w:rPr>
          <w:rFonts w:cstheme="minorHAnsi"/>
        </w:rPr>
        <w:t>9</w:t>
      </w:r>
      <w:r w:rsidRPr="00531285">
        <w:rPr>
          <w:rFonts w:cstheme="minorHAnsi"/>
        </w:rPr>
        <w:t xml:space="preserve">8 – 2018). Because </w:t>
      </w:r>
      <w:r w:rsidRPr="00531285">
        <w:rPr>
          <w:rFonts w:cstheme="minorHAnsi"/>
          <w:i/>
        </w:rPr>
        <w:t>P. saltatrix</w:t>
      </w:r>
      <w:r w:rsidRPr="00531285">
        <w:rPr>
          <w:rFonts w:cstheme="minorHAnsi"/>
        </w:rPr>
        <w:t xml:space="preserve"> are most commonly caught at age 2 in the southwestern Pacific Ocean </w:t>
      </w:r>
      <w:r w:rsidRPr="00531285">
        <w:rPr>
          <w:rFonts w:cstheme="minorHAnsi"/>
        </w:rPr>
        <w:fldChar w:fldCharType="begin"/>
      </w:r>
      <w:r w:rsidR="00684E77">
        <w:rPr>
          <w:rFonts w:cstheme="minorHAnsi"/>
        </w:rPr>
        <w:instrText xml:space="preserve"> ADDIN EN.CITE &lt;EndNote&gt;&lt;Cite&gt;&lt;Author&gt;Schilling&lt;/Author&gt;&lt;Year&gt;2019&lt;/Year&gt;&lt;RecNum&gt;444&lt;/RecNum&gt;&lt;DisplayText&gt;(Leigh et al. 2017; Schilling 2019)&lt;/DisplayText&gt;&lt;record&gt;&lt;rec-number&gt;444&lt;/rec-number&gt;&lt;foreign-keys&gt;&lt;key app="EN" db-id="tpvtxxttc2dzapezfe4xfz5nxr9at0sv9zrz" timestamp="1542071412"&gt;444&lt;/key&gt;&lt;/foreign-keys&gt;&lt;ref-type name="Thesis"&gt;32&lt;/ref-type&gt;&lt;contributors&gt;&lt;authors&gt;&lt;author&gt;Schilling, Hayden T.&lt;/author&gt;&lt;/authors&gt;&lt;/contributors&gt;&lt;titles&gt;&lt;title&gt;&lt;style face="normal" font="default" size="100%"&gt;Ecology of tailor, &lt;/style&gt;&lt;style face="italic" font="default" size="100%"&gt;Pomatomus saltatrix&lt;/style&gt;&lt;style face="normal" font="default" size="100%"&gt;, in eastern Australia&lt;/style&gt;&lt;/title&gt;&lt;secondary-title&gt;School of Biological, Earth and Environmental Sciences&lt;/secondary-title&gt;&lt;/titles&gt;&lt;volume&gt;PhD&lt;/volume&gt;&lt;dates&gt;&lt;year&gt;2019&lt;/year&gt;&lt;/dates&gt;&lt;pub-location&gt;Sydney, Australia&lt;/pub-location&gt;&lt;publisher&gt;University of New South Wales&lt;/publisher&gt;&lt;work-type&gt;PhD Thesis&lt;/work-type&gt;&lt;urls&gt;&lt;/urls&gt;&lt;/record&gt;&lt;/Cite&gt;&lt;Cite&gt;&lt;Author&gt;Leigh&lt;/Author&gt;&lt;Year&gt;2017&lt;/Year&gt;&lt;RecNum&gt;277&lt;/RecNum&gt;&lt;record&gt;&lt;rec-number&gt;277&lt;/rec-number&gt;&lt;foreign-keys&gt;&lt;key app="EN" db-id="tpvtxxttc2dzapezfe4xfz5nxr9at0sv9zrz" timestamp="1513139203"&gt;277&lt;/key&gt;&lt;/foreign-keys&gt;&lt;ref-type name="Report"&gt;27&lt;/ref-type&gt;&lt;contributors&gt;&lt;authors&gt;&lt;author&gt;Leigh, George M.&lt;/author&gt;&lt;author&gt;O&amp;apos;Neill, Michael F.&lt;/author&gt;&lt;author&gt;Stewart, J.&lt;/author&gt;&lt;/authors&gt;&lt;/contributors&gt;&lt;titles&gt;&lt;title&gt;&lt;style face="normal" font="default" size="100%"&gt;Stock assessment of the Australian east coast tailor (&lt;/style&gt;&lt;style face="italic" font="default" size="100%"&gt;Pomatomus saltatrix&lt;/style&gt;&lt;style face="normal" font="default" size="100%"&gt;) fishery&lt;/style&gt;&lt;/title&gt;&lt;/titles&gt;&lt;dates&gt;&lt;year&gt;2017&lt;/year&gt;&lt;/dates&gt;&lt;pub-location&gt;Brisbane&lt;/pub-location&gt;&lt;publisher&gt;Queensland Department of Agriculture and Fisheries&lt;/publisher&gt;&lt;urls&gt;&lt;related-urls&gt;&lt;url&gt;&lt;style face="underline" font="default" size="100%"&gt;http://era.daf.qld.gov.au/id/eprint/5689/&lt;/style&gt;&lt;/url&gt;&lt;/related-urls&gt;&lt;/urls&gt;&lt;/record&gt;&lt;/Cite&gt;&lt;/EndNote&gt;</w:instrText>
      </w:r>
      <w:r w:rsidRPr="00531285">
        <w:rPr>
          <w:rFonts w:cstheme="minorHAnsi"/>
        </w:rPr>
        <w:fldChar w:fldCharType="separate"/>
      </w:r>
      <w:r w:rsidR="00684E77">
        <w:rPr>
          <w:rFonts w:cstheme="minorHAnsi"/>
          <w:noProof/>
        </w:rPr>
        <w:t>(Leigh et al. 2017; Schilling 2019)</w:t>
      </w:r>
      <w:r w:rsidRPr="00531285">
        <w:rPr>
          <w:rFonts w:cstheme="minorHAnsi"/>
        </w:rPr>
        <w:fldChar w:fldCharType="end"/>
      </w:r>
      <w:r w:rsidRPr="00531285">
        <w:rPr>
          <w:rFonts w:cstheme="minorHAnsi"/>
        </w:rPr>
        <w:t xml:space="preserve">, the relative predicted number of settled larvae south of -36° </w:t>
      </w:r>
      <w:r w:rsidR="000B272D" w:rsidRPr="00531285">
        <w:rPr>
          <w:rFonts w:cstheme="minorHAnsi"/>
        </w:rPr>
        <w:t xml:space="preserve">S </w:t>
      </w:r>
      <w:r w:rsidRPr="00531285">
        <w:rPr>
          <w:rFonts w:cstheme="minorHAnsi"/>
        </w:rPr>
        <w:t xml:space="preserve">during </w:t>
      </w:r>
      <w:r w:rsidR="000B272D" w:rsidRPr="00531285">
        <w:rPr>
          <w:rFonts w:cstheme="minorHAnsi"/>
        </w:rPr>
        <w:t>July - June</w:t>
      </w:r>
      <w:r w:rsidRPr="00531285">
        <w:rPr>
          <w:rFonts w:cstheme="minorHAnsi"/>
        </w:rPr>
        <w:t xml:space="preserve"> (to cover the spawning season) were lagged by 2 years. We used CPUE data for years 1998 – 2018 to align with the particle tracking model (1996 – 2016).</w:t>
      </w:r>
    </w:p>
    <w:p w14:paraId="2BBA0B4A" w14:textId="77777777" w:rsidR="00796A28" w:rsidRPr="00531285" w:rsidRDefault="00796A28" w:rsidP="00E4010E">
      <w:pPr>
        <w:spacing w:line="360" w:lineRule="auto"/>
        <w:rPr>
          <w:rFonts w:cstheme="minorHAnsi"/>
        </w:rPr>
      </w:pPr>
    </w:p>
    <w:p w14:paraId="3F194B96" w14:textId="24E09E12" w:rsidR="00B230BA" w:rsidRPr="00531285" w:rsidRDefault="00B230BA" w:rsidP="006B60EA">
      <w:pPr>
        <w:spacing w:line="360" w:lineRule="auto"/>
        <w:rPr>
          <w:rFonts w:cstheme="minorHAnsi"/>
          <w:i/>
        </w:rPr>
      </w:pPr>
      <w:r w:rsidRPr="00531285">
        <w:rPr>
          <w:rFonts w:cstheme="minorHAnsi"/>
          <w:i/>
        </w:rPr>
        <w:t>Data analysis</w:t>
      </w:r>
    </w:p>
    <w:p w14:paraId="5CB330FA" w14:textId="31EED1C4" w:rsidR="00C923CF" w:rsidRPr="00531285" w:rsidRDefault="003415FC" w:rsidP="00C923CF">
      <w:pPr>
        <w:spacing w:line="360" w:lineRule="auto"/>
        <w:rPr>
          <w:rFonts w:cstheme="minorHAnsi"/>
        </w:rPr>
      </w:pPr>
      <w:ins w:id="14" w:author="Jason Everett" w:date="2019-09-23T09:50:00Z">
        <w:r>
          <w:rPr>
            <w:rFonts w:cstheme="minorHAnsi"/>
            <w:noProof/>
          </w:rPr>
          <mc:AlternateContent>
            <mc:Choice Requires="wpi">
              <w:drawing>
                <wp:anchor distT="0" distB="0" distL="114300" distR="114300" simplePos="0" relativeHeight="251700224" behindDoc="0" locked="0" layoutInCell="1" allowOverlap="1" wp14:anchorId="31F21C4D" wp14:editId="6455F65C">
                  <wp:simplePos x="0" y="0"/>
                  <wp:positionH relativeFrom="column">
                    <wp:posOffset>3373560</wp:posOffset>
                  </wp:positionH>
                  <wp:positionV relativeFrom="paragraph">
                    <wp:posOffset>1736613</wp:posOffset>
                  </wp:positionV>
                  <wp:extent cx="1626480" cy="48240"/>
                  <wp:effectExtent l="38100" t="38100" r="24765" b="41275"/>
                  <wp:wrapNone/>
                  <wp:docPr id="58" name="Ink 58"/>
                  <wp:cNvGraphicFramePr/>
                  <a:graphic xmlns:a="http://schemas.openxmlformats.org/drawingml/2006/main">
                    <a:graphicData uri="http://schemas.microsoft.com/office/word/2010/wordprocessingInk">
                      <w14:contentPart bwMode="auto" r:id="rId29">
                        <w14:nvContentPartPr>
                          <w14:cNvContentPartPr/>
                        </w14:nvContentPartPr>
                        <w14:xfrm>
                          <a:off x="0" y="0"/>
                          <a:ext cx="1626480" cy="48240"/>
                        </w14:xfrm>
                      </w14:contentPart>
                    </a:graphicData>
                  </a:graphic>
                </wp:anchor>
              </w:drawing>
            </mc:Choice>
            <mc:Fallback>
              <w:pict>
                <v:shape w14:anchorId="4A12994C" id="Ink 58" o:spid="_x0000_s1026" type="#_x0000_t75" style="position:absolute;margin-left:265.05pt;margin-top:136.15pt;width:129.25pt;height:5.05pt;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">
                  <v:imagedata r:id="rId30" o:title=""/>
                </v:shape>
              </w:pict>
            </mc:Fallback>
          </mc:AlternateContent>
        </w:r>
      </w:ins>
      <w:r w:rsidR="0045384C" w:rsidRPr="00531285">
        <w:rPr>
          <w:rFonts w:cstheme="minorHAnsi"/>
        </w:rPr>
        <w:t xml:space="preserve">Larval distributions from each particle tracking simulation were mapped to show the positions of all particles at 500 DD. Settlement from each spawning event was quantified by finding the percentage of all settled particles (final location inshore of the 200m isobath) in 1° latitude bins. Active movement is not included in the model, so estimates of survival are conservative with actual survival likely to be higher due to shoreward swimming </w:t>
      </w:r>
      <w:r w:rsidR="0045384C" w:rsidRPr="00531285">
        <w:rPr>
          <w:rFonts w:cstheme="minorHAnsi"/>
        </w:rPr>
        <w:fldChar w:fldCharType="begin"/>
      </w:r>
      <w:r w:rsidR="0045384C" w:rsidRPr="00531285">
        <w:rPr>
          <w:rFonts w:cstheme="minorHAnsi"/>
        </w:rPr>
        <w:instrText xml:space="preserve"> ADDIN EN.CITE &lt;EndNote&gt;&lt;Cite&gt;&lt;Author&gt;Hare&lt;/Author&gt;&lt;Year&gt;1996&lt;/Year&gt;&lt;RecNum&gt;489&lt;/RecNum&gt;&lt;DisplayText&gt;(Hare and Cowen 1996)&lt;/DisplayText&gt;&lt;record&gt;&lt;rec-number&gt;489&lt;/rec-number&gt;&lt;foreign-keys&gt;&lt;key app="EN" db-id="tpvtxxttc2dzapezfe4xfz5nxr9at0sv9zrz" timestamp="1560315440"&gt;489&lt;/key&gt;&lt;/foreign-keys&gt;&lt;ref-type name="Journal Article"&gt;17&lt;/ref-type&gt;&lt;contributors&gt;&lt;authors&gt;&lt;author&gt;Hare, Jonathan A.&lt;/author&gt;&lt;author&gt;Cowen, Robert K.&lt;/author&gt;&lt;/authors&gt;&lt;/contributors&gt;&lt;titles&gt;&lt;title&gt;&lt;style face="normal" font="default" size="100%"&gt;Transport mechanisms of larval and pelagic juvenile bluefish (&lt;/style&gt;&lt;style face="italic" font="default" size="100%"&gt;Pomatomus saltatrix&lt;/style&gt;&lt;style face="normal" font="default" size="100%"&gt;) from South Atlantic Bight spawning grounds to Middle Atlantic Bight nursery habitats&lt;/style&gt;&lt;/title&gt;&lt;secondary-title&gt;Limnology and Oceanography&lt;/secondary-title&gt;&lt;/titles&gt;&lt;periodical&gt;&lt;full-title&gt;Limnology and Oceanography&lt;/full-title&gt;&lt;abbr-1&gt;Limnol. Oceanogr.&lt;/abbr-1&gt;&lt;abbr-2&gt;Limnol Oceanogr&lt;/abbr-2&gt;&lt;/periodical&gt;&lt;pages&gt;1264-1280&lt;/pages&gt;&lt;volume&gt;41&lt;/volume&gt;&lt;number&gt;6&lt;/number&gt;&lt;dates&gt;&lt;year&gt;1996&lt;/year&gt;&lt;/dates&gt;&lt;isbn&gt;0024-3590&lt;/isbn&gt;&lt;urls&gt;&lt;related-urls&gt;&lt;url&gt;https://aslopubs.onlinelibrary.wiley.com/doi/abs/10.4319/lo.1996.41.6.1264&lt;/url&gt;&lt;/related-urls&gt;&lt;/urls&gt;&lt;electronic-resource-num&gt;10.4319/lo.1996.41.6.1264&lt;/electronic-resource-num&gt;&lt;/record&gt;&lt;/Cite&gt;&lt;/EndNote&gt;</w:instrText>
      </w:r>
      <w:r w:rsidR="0045384C" w:rsidRPr="00531285">
        <w:rPr>
          <w:rFonts w:cstheme="minorHAnsi"/>
        </w:rPr>
        <w:fldChar w:fldCharType="separate"/>
      </w:r>
      <w:r w:rsidR="0045384C" w:rsidRPr="00531285">
        <w:rPr>
          <w:rFonts w:cstheme="minorHAnsi"/>
          <w:noProof/>
        </w:rPr>
        <w:t>(Hare and Cowen 1996)</w:t>
      </w:r>
      <w:r w:rsidR="0045384C" w:rsidRPr="00531285">
        <w:rPr>
          <w:rFonts w:cstheme="minorHAnsi"/>
        </w:rPr>
        <w:fldChar w:fldCharType="end"/>
      </w:r>
      <w:r w:rsidR="0045384C" w:rsidRPr="00531285">
        <w:rPr>
          <w:rFonts w:cstheme="minorHAnsi"/>
        </w:rPr>
        <w:t>. Therefore, the estimates presented are conservative lower estimates of relative settlement success, but likely fully represent</w:t>
      </w:r>
      <w:r w:rsidR="0053773A" w:rsidRPr="00531285">
        <w:rPr>
          <w:rFonts w:cstheme="minorHAnsi"/>
        </w:rPr>
        <w:t xml:space="preserve"> potential</w:t>
      </w:r>
      <w:r w:rsidR="0045384C" w:rsidRPr="00531285">
        <w:rPr>
          <w:rFonts w:cstheme="minorHAnsi"/>
        </w:rPr>
        <w:t xml:space="preserve"> dispersal and latitudinal transport distances. </w:t>
      </w:r>
      <w:r w:rsidR="00C923CF" w:rsidRPr="00531285">
        <w:rPr>
          <w:rFonts w:cstheme="minorHAnsi"/>
        </w:rPr>
        <w:t xml:space="preserve">The same analysis was conducted with no mortality to assess the importance of including mortality in these models. For the CPUE analysis, the Pearson correlation coefficient was calculated to test for a statistically clear correlation between CPUE and the modelled </w:t>
      </w:r>
      <w:r w:rsidR="008E4429" w:rsidRPr="00531285">
        <w:rPr>
          <w:rFonts w:cstheme="minorHAnsi"/>
        </w:rPr>
        <w:t>larval settlement</w:t>
      </w:r>
      <w:r w:rsidR="00C923CF" w:rsidRPr="00531285">
        <w:rPr>
          <w:rFonts w:cstheme="minorHAnsi"/>
        </w:rPr>
        <w:t>.</w:t>
      </w:r>
      <w:r w:rsidR="007C36B8" w:rsidRPr="00531285">
        <w:rPr>
          <w:rFonts w:cstheme="minorHAnsi"/>
        </w:rPr>
        <w:t xml:space="preserve"> Distance travelled was tested using a linear model with log</w:t>
      </w:r>
      <w:r w:rsidR="007C36B8" w:rsidRPr="00531285">
        <w:rPr>
          <w:rFonts w:cstheme="minorHAnsi"/>
        </w:rPr>
        <w:softHyphen/>
      </w:r>
      <w:r w:rsidR="007C36B8" w:rsidRPr="00531285">
        <w:rPr>
          <w:rFonts w:cstheme="minorHAnsi"/>
          <w:vertAlign w:val="subscript"/>
        </w:rPr>
        <w:t>10</w:t>
      </w:r>
      <w:r w:rsidR="007C36B8" w:rsidRPr="00531285">
        <w:rPr>
          <w:rFonts w:cstheme="minorHAnsi"/>
        </w:rPr>
        <w:t xml:space="preserve"> transformed distance the response and year and spawning event as fixed factors. Residual plots were inspected to check assumptions</w:t>
      </w:r>
      <w:r w:rsidR="003B3739" w:rsidRPr="00531285">
        <w:rPr>
          <w:rFonts w:cstheme="minorHAnsi"/>
        </w:rPr>
        <w:t xml:space="preserve"> of the linear model</w:t>
      </w:r>
      <w:r w:rsidR="0048752F" w:rsidRPr="00531285">
        <w:rPr>
          <w:rFonts w:cstheme="minorHAnsi"/>
        </w:rPr>
        <w:t xml:space="preserve"> and probability distributions were plotted for each spawning event to visualise distribution of distance travelled by particles in each spawning event.</w:t>
      </w:r>
    </w:p>
    <w:p w14:paraId="05B66880" w14:textId="77777777" w:rsidR="002D0FE4" w:rsidRPr="00531285" w:rsidRDefault="002D0FE4" w:rsidP="00E4010E">
      <w:pPr>
        <w:spacing w:line="360" w:lineRule="auto"/>
        <w:rPr>
          <w:rFonts w:cstheme="minorHAnsi"/>
          <w:b/>
        </w:rPr>
      </w:pPr>
    </w:p>
    <w:p w14:paraId="6A41D518" w14:textId="77777777" w:rsidR="002D0FE4" w:rsidRPr="00531285" w:rsidRDefault="002D0FE4">
      <w:pPr>
        <w:rPr>
          <w:rFonts w:cstheme="minorHAnsi"/>
          <w:b/>
        </w:rPr>
      </w:pPr>
      <w:r w:rsidRPr="00531285">
        <w:rPr>
          <w:rFonts w:cstheme="minorHAnsi"/>
          <w:b/>
        </w:rPr>
        <w:br w:type="page"/>
      </w:r>
    </w:p>
    <w:p w14:paraId="5E3206DD" w14:textId="30BD53BA" w:rsidR="00D548E3" w:rsidRPr="00531285" w:rsidRDefault="00D548E3" w:rsidP="00E4010E">
      <w:pPr>
        <w:spacing w:line="360" w:lineRule="auto"/>
        <w:rPr>
          <w:rFonts w:cstheme="minorHAnsi"/>
        </w:rPr>
      </w:pPr>
      <w:r w:rsidRPr="00531285">
        <w:rPr>
          <w:rFonts w:cstheme="minorHAnsi"/>
          <w:b/>
        </w:rPr>
        <w:lastRenderedPageBreak/>
        <w:t>Results</w:t>
      </w:r>
    </w:p>
    <w:p w14:paraId="16CCA7A2" w14:textId="48E18C99" w:rsidR="00576D22" w:rsidRPr="00531285" w:rsidRDefault="00576D22" w:rsidP="00E4010E">
      <w:pPr>
        <w:spacing w:line="360" w:lineRule="auto"/>
        <w:rPr>
          <w:rFonts w:cstheme="minorHAnsi"/>
          <w:i/>
        </w:rPr>
      </w:pPr>
      <w:r w:rsidRPr="00531285">
        <w:rPr>
          <w:rFonts w:cstheme="minorHAnsi"/>
          <w:i/>
        </w:rPr>
        <w:t>Settlement time</w:t>
      </w:r>
    </w:p>
    <w:p w14:paraId="3B2E225F" w14:textId="21A5333C" w:rsidR="0034192F" w:rsidRPr="00531285" w:rsidRDefault="0034192F" w:rsidP="0034192F">
      <w:pPr>
        <w:spacing w:line="360" w:lineRule="auto"/>
        <w:rPr>
          <w:rFonts w:cstheme="minorHAnsi"/>
        </w:rPr>
      </w:pPr>
      <w:r w:rsidRPr="00531285">
        <w:rPr>
          <w:rFonts w:cstheme="minorHAnsi"/>
        </w:rPr>
        <w:t>The</w:t>
      </w:r>
      <w:r w:rsidR="003B3739" w:rsidRPr="00531285">
        <w:rPr>
          <w:rFonts w:cstheme="minorHAnsi"/>
        </w:rPr>
        <w:t xml:space="preserve"> temporal length of the PLD</w:t>
      </w:r>
      <w:r w:rsidRPr="00531285">
        <w:rPr>
          <w:rFonts w:cstheme="minorHAnsi"/>
        </w:rPr>
        <w:t xml:space="preserve"> (500 DD) varied among the three spawning events</w:t>
      </w:r>
      <w:r w:rsidR="00126324" w:rsidRPr="00531285">
        <w:rPr>
          <w:rFonts w:cstheme="minorHAnsi"/>
        </w:rPr>
        <w:t xml:space="preserve"> (Figure 2)</w:t>
      </w:r>
      <w:r w:rsidRPr="00531285">
        <w:rPr>
          <w:rFonts w:cstheme="minorHAnsi"/>
        </w:rPr>
        <w:t xml:space="preserve">. Using all particles which reached 500 DD, the mean </w:t>
      </w:r>
      <w:r w:rsidR="003B3739" w:rsidRPr="00531285">
        <w:rPr>
          <w:rFonts w:cstheme="minorHAnsi"/>
        </w:rPr>
        <w:t>PLDs</w:t>
      </w:r>
      <w:r w:rsidRPr="00531285">
        <w:rPr>
          <w:rFonts w:cstheme="minorHAnsi"/>
        </w:rPr>
        <w:t xml:space="preserve"> for each spawning event were: northern spring 22.5 days, mid-latitude spring 23.2 days, and mid-latitude summer 20.8 days. For larvae that settled on the continental shelf the means varied slightly: northern spring 22.4 days, mid-latitude spring 23.5 days, and mid-latitude summer 21.1 days.</w:t>
      </w:r>
      <w:r w:rsidR="009561DC" w:rsidRPr="00531285">
        <w:rPr>
          <w:rFonts w:cstheme="minorHAnsi"/>
        </w:rPr>
        <w:t xml:space="preserve"> This is important because a longer </w:t>
      </w:r>
      <w:r w:rsidR="003B3739" w:rsidRPr="00531285">
        <w:rPr>
          <w:rFonts w:cstheme="minorHAnsi"/>
        </w:rPr>
        <w:t>PLD</w:t>
      </w:r>
      <w:r w:rsidR="009561DC" w:rsidRPr="00531285">
        <w:rPr>
          <w:rFonts w:cstheme="minorHAnsi"/>
        </w:rPr>
        <w:t xml:space="preserve"> implies increased exposure to mortality and potential further transport. In our </w:t>
      </w:r>
      <w:r w:rsidR="00050249" w:rsidRPr="00531285">
        <w:rPr>
          <w:rFonts w:cstheme="minorHAnsi"/>
        </w:rPr>
        <w:t>simulations</w:t>
      </w:r>
      <w:r w:rsidR="009561DC" w:rsidRPr="00531285">
        <w:rPr>
          <w:rFonts w:cstheme="minorHAnsi"/>
        </w:rPr>
        <w:t xml:space="preserve"> we applied a 22% daily mortality which means that, for every day extra prior to settlement, 22% of the surviving larvae </w:t>
      </w:r>
      <w:r w:rsidR="001D3BCD">
        <w:rPr>
          <w:rFonts w:cstheme="minorHAnsi"/>
        </w:rPr>
        <w:t>die</w:t>
      </w:r>
      <w:r w:rsidR="009561DC" w:rsidRPr="00531285">
        <w:rPr>
          <w:rFonts w:cstheme="minorHAnsi"/>
        </w:rPr>
        <w:t xml:space="preserve">. </w:t>
      </w:r>
      <w:r w:rsidR="00050249" w:rsidRPr="00531285">
        <w:rPr>
          <w:rFonts w:cstheme="minorHAnsi"/>
        </w:rPr>
        <w:t xml:space="preserve">In terms of </w:t>
      </w:r>
      <w:r w:rsidR="00050249" w:rsidRPr="00684E77">
        <w:rPr>
          <w:rFonts w:cstheme="minorHAnsi"/>
        </w:rPr>
        <w:t>the current results</w:t>
      </w:r>
      <w:r w:rsidR="003B3739" w:rsidRPr="00684E77">
        <w:rPr>
          <w:rFonts w:cstheme="minorHAnsi"/>
        </w:rPr>
        <w:t>,</w:t>
      </w:r>
      <w:r w:rsidR="00050249" w:rsidRPr="00684E77">
        <w:rPr>
          <w:rFonts w:cstheme="minorHAnsi"/>
        </w:rPr>
        <w:t xml:space="preserve"> </w:t>
      </w:r>
      <w:r w:rsidR="003B3739" w:rsidRPr="00684E77">
        <w:rPr>
          <w:rFonts w:cstheme="minorHAnsi"/>
        </w:rPr>
        <w:t>t</w:t>
      </w:r>
      <w:r w:rsidR="009561DC" w:rsidRPr="00684E77">
        <w:rPr>
          <w:rFonts w:cstheme="minorHAnsi"/>
        </w:rPr>
        <w:t xml:space="preserve">his mean that the </w:t>
      </w:r>
      <w:r w:rsidR="001D3BCD" w:rsidRPr="00684E77">
        <w:rPr>
          <w:rFonts w:cstheme="minorHAnsi"/>
        </w:rPr>
        <w:t>two</w:t>
      </w:r>
      <w:r w:rsidR="009561DC" w:rsidRPr="00684E77">
        <w:rPr>
          <w:rFonts w:cstheme="minorHAnsi"/>
        </w:rPr>
        <w:t xml:space="preserve"> day difference </w:t>
      </w:r>
      <w:r w:rsidR="00050249" w:rsidRPr="00684E77">
        <w:rPr>
          <w:rFonts w:cstheme="minorHAnsi"/>
        </w:rPr>
        <w:t>between spawning events is equivalent to 40 % of the particles alive at the earlie</w:t>
      </w:r>
      <w:r w:rsidR="002D4C1F" w:rsidRPr="00684E77">
        <w:rPr>
          <w:rFonts w:cstheme="minorHAnsi"/>
        </w:rPr>
        <w:t>r</w:t>
      </w:r>
      <w:r w:rsidR="00050249" w:rsidRPr="00684E77">
        <w:rPr>
          <w:rFonts w:cstheme="minorHAnsi"/>
        </w:rPr>
        <w:t xml:space="preserve"> settlement day are </w:t>
      </w:r>
      <w:r w:rsidR="00684E77" w:rsidRPr="00684E77">
        <w:rPr>
          <w:rFonts w:cstheme="minorHAnsi"/>
        </w:rPr>
        <w:t>dying prior to</w:t>
      </w:r>
      <w:r w:rsidR="00050249" w:rsidRPr="00684E77">
        <w:rPr>
          <w:rFonts w:cstheme="minorHAnsi"/>
        </w:rPr>
        <w:t xml:space="preserve"> settlement day two days later.</w:t>
      </w:r>
      <w:r w:rsidR="00E648DD" w:rsidRPr="00684E77">
        <w:rPr>
          <w:rFonts w:cstheme="minorHAnsi"/>
        </w:rPr>
        <w:t xml:space="preserve"> The</w:t>
      </w:r>
      <w:r w:rsidR="00E648DD" w:rsidRPr="00531285">
        <w:rPr>
          <w:rFonts w:cstheme="minorHAnsi"/>
        </w:rPr>
        <w:t xml:space="preserve"> longer </w:t>
      </w:r>
      <w:r w:rsidR="003B3739" w:rsidRPr="00531285">
        <w:rPr>
          <w:rFonts w:cstheme="minorHAnsi"/>
        </w:rPr>
        <w:t>PLD</w:t>
      </w:r>
      <w:r w:rsidR="00E648DD" w:rsidRPr="00531285">
        <w:rPr>
          <w:rFonts w:cstheme="minorHAnsi"/>
        </w:rPr>
        <w:t xml:space="preserve"> was </w:t>
      </w:r>
      <w:r w:rsidR="007C36B8" w:rsidRPr="00531285">
        <w:rPr>
          <w:rFonts w:cstheme="minorHAnsi"/>
        </w:rPr>
        <w:t>also reflected</w:t>
      </w:r>
      <w:r w:rsidR="00E648DD" w:rsidRPr="00531285">
        <w:rPr>
          <w:rFonts w:cstheme="minorHAnsi"/>
        </w:rPr>
        <w:t xml:space="preserve"> in the distance transported with the </w:t>
      </w:r>
      <w:r w:rsidR="004840F0" w:rsidRPr="00531285">
        <w:rPr>
          <w:rFonts w:cstheme="minorHAnsi"/>
        </w:rPr>
        <w:t>mid-latitude</w:t>
      </w:r>
      <w:r w:rsidR="00E648DD" w:rsidRPr="00531285">
        <w:rPr>
          <w:rFonts w:cstheme="minorHAnsi"/>
        </w:rPr>
        <w:t xml:space="preserve"> spring spawning event</w:t>
      </w:r>
      <w:r w:rsidR="007C36B8" w:rsidRPr="00531285">
        <w:rPr>
          <w:rFonts w:cstheme="minorHAnsi"/>
        </w:rPr>
        <w:t xml:space="preserve"> clearly</w:t>
      </w:r>
      <w:r w:rsidR="00E648DD" w:rsidRPr="00531285">
        <w:rPr>
          <w:rFonts w:cstheme="minorHAnsi"/>
        </w:rPr>
        <w:t xml:space="preserve"> having a higher </w:t>
      </w:r>
      <w:r w:rsidR="004840F0" w:rsidRPr="00531285">
        <w:rPr>
          <w:rFonts w:cstheme="minorHAnsi"/>
        </w:rPr>
        <w:t>mean distance travelled (332 km</w:t>
      </w:r>
      <w:r w:rsidR="00E648DD" w:rsidRPr="00531285">
        <w:rPr>
          <w:rFonts w:cstheme="minorHAnsi"/>
        </w:rPr>
        <w:t>)</w:t>
      </w:r>
      <w:r w:rsidR="004840F0" w:rsidRPr="00531285">
        <w:rPr>
          <w:rFonts w:cstheme="minorHAnsi"/>
        </w:rPr>
        <w:t xml:space="preserve"> compared to both the northern spring (272 km) and mid-latitude summer spawning events (271 km</w:t>
      </w:r>
      <w:r w:rsidR="007C36B8" w:rsidRPr="00531285">
        <w:rPr>
          <w:rFonts w:cstheme="minorHAnsi"/>
        </w:rPr>
        <w:t xml:space="preserve">; </w:t>
      </w:r>
      <w:r w:rsidR="007C36B8" w:rsidRPr="00531285">
        <w:rPr>
          <w:rFonts w:cstheme="minorHAnsi"/>
          <w:i/>
          <w:iCs/>
        </w:rPr>
        <w:t xml:space="preserve">P </w:t>
      </w:r>
      <w:r w:rsidR="007C36B8" w:rsidRPr="00531285">
        <w:rPr>
          <w:rFonts w:cstheme="minorHAnsi"/>
        </w:rPr>
        <w:t>&lt; 0.001</w:t>
      </w:r>
      <w:r w:rsidR="004840F0" w:rsidRPr="00531285">
        <w:rPr>
          <w:rFonts w:cstheme="minorHAnsi"/>
        </w:rPr>
        <w:t>)</w:t>
      </w:r>
      <w:r w:rsidR="00E648DD" w:rsidRPr="00531285">
        <w:rPr>
          <w:rFonts w:cstheme="minorHAnsi"/>
        </w:rPr>
        <w:t>.</w:t>
      </w:r>
    </w:p>
    <w:p w14:paraId="727E7ABB" w14:textId="77777777" w:rsidR="00576D22" w:rsidRPr="00531285" w:rsidRDefault="00576D22" w:rsidP="00E4010E">
      <w:pPr>
        <w:spacing w:line="360" w:lineRule="auto"/>
        <w:rPr>
          <w:rFonts w:cstheme="minorHAnsi"/>
        </w:rPr>
      </w:pPr>
    </w:p>
    <w:p w14:paraId="46D84F79" w14:textId="6ABDE038" w:rsidR="00573A97" w:rsidRPr="00531285" w:rsidRDefault="00573A97" w:rsidP="00E4010E">
      <w:pPr>
        <w:spacing w:line="360" w:lineRule="auto"/>
        <w:rPr>
          <w:rFonts w:cstheme="minorHAnsi"/>
          <w:i/>
        </w:rPr>
      </w:pPr>
      <w:r w:rsidRPr="00531285">
        <w:rPr>
          <w:rFonts w:cstheme="minorHAnsi"/>
          <w:i/>
        </w:rPr>
        <w:t>Dispersal</w:t>
      </w:r>
      <w:r w:rsidR="004A5D5C" w:rsidRPr="00531285">
        <w:rPr>
          <w:rFonts w:cstheme="minorHAnsi"/>
          <w:i/>
        </w:rPr>
        <w:t xml:space="preserve"> from spawning events</w:t>
      </w:r>
    </w:p>
    <w:p w14:paraId="703FD6AE" w14:textId="33C8CBCB" w:rsidR="00530CDE" w:rsidRPr="00531285" w:rsidRDefault="006A399F" w:rsidP="00E4010E">
      <w:pPr>
        <w:spacing w:line="360" w:lineRule="auto"/>
        <w:rPr>
          <w:rFonts w:cstheme="minorHAnsi"/>
        </w:rPr>
      </w:pPr>
      <w:r w:rsidRPr="00531285">
        <w:rPr>
          <w:rFonts w:cstheme="minorHAnsi"/>
        </w:rPr>
        <w:t>The</w:t>
      </w:r>
      <w:r w:rsidR="00213D34" w:rsidRPr="00531285">
        <w:rPr>
          <w:rFonts w:cstheme="minorHAnsi"/>
        </w:rPr>
        <w:t xml:space="preserve"> larval </w:t>
      </w:r>
      <w:r w:rsidR="0045384C" w:rsidRPr="00531285">
        <w:rPr>
          <w:rFonts w:cstheme="minorHAnsi"/>
        </w:rPr>
        <w:t>settlement location</w:t>
      </w:r>
      <w:r w:rsidR="00530CDE" w:rsidRPr="00531285">
        <w:rPr>
          <w:rFonts w:cstheme="minorHAnsi"/>
        </w:rPr>
        <w:t>s</w:t>
      </w:r>
      <w:r w:rsidR="00213D34" w:rsidRPr="00531285">
        <w:rPr>
          <w:rFonts w:cstheme="minorHAnsi"/>
        </w:rPr>
        <w:t xml:space="preserve"> simulated by the particle tracking model w</w:t>
      </w:r>
      <w:r w:rsidR="00530CDE" w:rsidRPr="00531285">
        <w:rPr>
          <w:rFonts w:cstheme="minorHAnsi"/>
        </w:rPr>
        <w:t>ere</w:t>
      </w:r>
      <w:r w:rsidR="00213D34" w:rsidRPr="00531285">
        <w:rPr>
          <w:rFonts w:cstheme="minorHAnsi"/>
        </w:rPr>
        <w:t xml:space="preserve"> almost exclusively southward except for 0.0</w:t>
      </w:r>
      <w:r w:rsidR="006E58B5" w:rsidRPr="00531285">
        <w:rPr>
          <w:rFonts w:cstheme="minorHAnsi"/>
        </w:rPr>
        <w:t>9</w:t>
      </w:r>
      <w:r w:rsidR="00213D34" w:rsidRPr="00531285">
        <w:rPr>
          <w:rFonts w:cstheme="minorHAnsi"/>
        </w:rPr>
        <w:t xml:space="preserve"> % of particles from the </w:t>
      </w:r>
      <w:r w:rsidR="002C4B04" w:rsidRPr="00531285">
        <w:rPr>
          <w:rFonts w:cstheme="minorHAnsi"/>
        </w:rPr>
        <w:t>northern spring</w:t>
      </w:r>
      <w:r w:rsidR="00213D34" w:rsidRPr="00531285">
        <w:rPr>
          <w:rFonts w:cstheme="minorHAnsi"/>
        </w:rPr>
        <w:t xml:space="preserve"> release which </w:t>
      </w:r>
      <w:r w:rsidR="0037185B" w:rsidRPr="00531285">
        <w:rPr>
          <w:rFonts w:cstheme="minorHAnsi"/>
        </w:rPr>
        <w:t>settled</w:t>
      </w:r>
      <w:r w:rsidR="00213D34" w:rsidRPr="00531285">
        <w:rPr>
          <w:rFonts w:cstheme="minorHAnsi"/>
        </w:rPr>
        <w:t xml:space="preserve"> north</w:t>
      </w:r>
      <w:r w:rsidR="00501FAC" w:rsidRPr="00531285">
        <w:rPr>
          <w:rFonts w:cstheme="minorHAnsi"/>
        </w:rPr>
        <w:t xml:space="preserve"> of 26°</w:t>
      </w:r>
      <w:r w:rsidR="00165A95" w:rsidRPr="00531285">
        <w:rPr>
          <w:rFonts w:cstheme="minorHAnsi"/>
        </w:rPr>
        <w:t xml:space="preserve"> </w:t>
      </w:r>
      <w:r w:rsidR="00501FAC" w:rsidRPr="00531285">
        <w:rPr>
          <w:rFonts w:cstheme="minorHAnsi"/>
        </w:rPr>
        <w:t>S</w:t>
      </w:r>
      <w:r w:rsidR="00213D34" w:rsidRPr="00531285">
        <w:rPr>
          <w:rFonts w:cstheme="minorHAnsi"/>
        </w:rPr>
        <w:t xml:space="preserve"> (</w:t>
      </w:r>
      <w:r w:rsidR="00D65707" w:rsidRPr="00531285">
        <w:rPr>
          <w:rFonts w:cstheme="minorHAnsi"/>
        </w:rPr>
        <w:t>Fig</w:t>
      </w:r>
      <w:r w:rsidR="0084123D" w:rsidRPr="00531285">
        <w:rPr>
          <w:rFonts w:cstheme="minorHAnsi"/>
        </w:rPr>
        <w:t>ure</w:t>
      </w:r>
      <w:r w:rsidR="00D65707" w:rsidRPr="00531285">
        <w:rPr>
          <w:rFonts w:cstheme="minorHAnsi"/>
        </w:rPr>
        <w:t xml:space="preserve"> </w:t>
      </w:r>
      <w:r w:rsidR="00576D22" w:rsidRPr="00531285">
        <w:rPr>
          <w:rFonts w:cstheme="minorHAnsi"/>
        </w:rPr>
        <w:t>3</w:t>
      </w:r>
      <w:r w:rsidR="00D65707" w:rsidRPr="00531285">
        <w:rPr>
          <w:rFonts w:cstheme="minorHAnsi"/>
        </w:rPr>
        <w:t xml:space="preserve">, </w:t>
      </w:r>
      <w:r w:rsidR="00213D34" w:rsidRPr="00531285">
        <w:rPr>
          <w:rFonts w:cstheme="minorHAnsi"/>
        </w:rPr>
        <w:t xml:space="preserve">Table </w:t>
      </w:r>
      <w:r w:rsidR="00FF2595" w:rsidRPr="00531285">
        <w:rPr>
          <w:rFonts w:cstheme="minorHAnsi"/>
        </w:rPr>
        <w:t>3</w:t>
      </w:r>
      <w:r w:rsidR="00213D34" w:rsidRPr="00531285">
        <w:rPr>
          <w:rFonts w:cstheme="minorHAnsi"/>
        </w:rPr>
        <w:t>).</w:t>
      </w:r>
      <w:r w:rsidR="00AD584A" w:rsidRPr="00531285">
        <w:rPr>
          <w:rFonts w:cstheme="minorHAnsi"/>
        </w:rPr>
        <w:t xml:space="preserve"> </w:t>
      </w:r>
      <w:r w:rsidR="00530CDE" w:rsidRPr="00531285">
        <w:rPr>
          <w:rFonts w:cstheme="minorHAnsi"/>
        </w:rPr>
        <w:t>When investigating the distributions of larvae arriving on continental shelf within each spawning event, the northern spring spawning event had a peak in settlement around the release locations (27 – 28° S while the peaks in settlement for both mid-latitude spawning events were approximately 1</w:t>
      </w:r>
      <w:r w:rsidR="006331ED" w:rsidRPr="00531285">
        <w:rPr>
          <w:rFonts w:cstheme="minorHAnsi"/>
        </w:rPr>
        <w:t xml:space="preserve"> – </w:t>
      </w:r>
      <w:r w:rsidR="00530CDE" w:rsidRPr="00531285">
        <w:rPr>
          <w:rFonts w:cstheme="minorHAnsi"/>
        </w:rPr>
        <w:t>2</w:t>
      </w:r>
      <w:r w:rsidR="006331ED" w:rsidRPr="00531285">
        <w:rPr>
          <w:rFonts w:cstheme="minorHAnsi"/>
        </w:rPr>
        <w:t xml:space="preserve"> </w:t>
      </w:r>
      <w:r w:rsidR="00530CDE" w:rsidRPr="00531285">
        <w:rPr>
          <w:rFonts w:cstheme="minorHAnsi"/>
        </w:rPr>
        <w:t xml:space="preserve">degrees south of the initial spawning locations (31 – 33° S). The mid-latitude spawning events also had a larger proportion of the successfully settling larvae </w:t>
      </w:r>
      <w:r w:rsidR="002D4C1F" w:rsidRPr="00531285">
        <w:rPr>
          <w:rFonts w:cstheme="minorHAnsi"/>
        </w:rPr>
        <w:t>arrive</w:t>
      </w:r>
      <w:r w:rsidR="00530CDE" w:rsidRPr="00531285">
        <w:rPr>
          <w:rFonts w:cstheme="minorHAnsi"/>
        </w:rPr>
        <w:t xml:space="preserve"> south of 30° S compared to the northern spring sample</w:t>
      </w:r>
      <w:r w:rsidR="002D4C1F" w:rsidRPr="00531285">
        <w:rPr>
          <w:rFonts w:cstheme="minorHAnsi"/>
        </w:rPr>
        <w:t xml:space="preserve"> (Figure 4a)</w:t>
      </w:r>
      <w:r w:rsidR="00530CDE" w:rsidRPr="00531285">
        <w:rPr>
          <w:rFonts w:cstheme="minorHAnsi"/>
        </w:rPr>
        <w:t xml:space="preserve">. When these proportions were investigated as part of the total number of larvae arriving on the continental shelf, </w:t>
      </w:r>
      <w:r w:rsidR="00051793" w:rsidRPr="00531285">
        <w:rPr>
          <w:rFonts w:cstheme="minorHAnsi"/>
        </w:rPr>
        <w:t>the northern spring spawning event suppled approximately 40 % of all larvae on the continental shelf, the majority of these north of 30° S</w:t>
      </w:r>
      <w:r w:rsidR="002D4C1F" w:rsidRPr="00531285">
        <w:rPr>
          <w:rFonts w:cstheme="minorHAnsi"/>
        </w:rPr>
        <w:t xml:space="preserve"> (Figure 4b; Table 2)</w:t>
      </w:r>
      <w:r w:rsidR="00051793" w:rsidRPr="00531285">
        <w:rPr>
          <w:rFonts w:cstheme="minorHAnsi"/>
        </w:rPr>
        <w:t>. The mid-latitude spawning events supplied an overall lower proportion of the larvae but were increasingly important for larval supply with increasing latitude. The mid-latitude summer supplied double the larvae on the continental shelf compared to the mid-latitude spring spawning event</w:t>
      </w:r>
      <w:r w:rsidR="002D4C1F" w:rsidRPr="00531285">
        <w:rPr>
          <w:rFonts w:cstheme="minorHAnsi"/>
        </w:rPr>
        <w:t xml:space="preserve"> (Figure 4b; Table 3)</w:t>
      </w:r>
      <w:r w:rsidR="00051793" w:rsidRPr="00531285">
        <w:rPr>
          <w:rFonts w:cstheme="minorHAnsi"/>
        </w:rPr>
        <w:t>.</w:t>
      </w:r>
    </w:p>
    <w:p w14:paraId="51B182BA" w14:textId="7E248554" w:rsidR="006559CC" w:rsidRPr="00531285" w:rsidRDefault="00051793" w:rsidP="00E4010E">
      <w:pPr>
        <w:spacing w:line="360" w:lineRule="auto"/>
        <w:rPr>
          <w:rFonts w:cstheme="minorHAnsi"/>
        </w:rPr>
      </w:pPr>
      <w:r w:rsidRPr="00531285">
        <w:rPr>
          <w:rFonts w:cstheme="minorHAnsi"/>
        </w:rPr>
        <w:t>In terms of dispersal mortality, a high proportion (</w:t>
      </w:r>
      <w:r w:rsidR="002D4C1F" w:rsidRPr="00531285">
        <w:rPr>
          <w:rFonts w:cstheme="minorHAnsi"/>
        </w:rPr>
        <w:t xml:space="preserve">55 – 84 </w:t>
      </w:r>
      <w:r w:rsidRPr="00531285">
        <w:rPr>
          <w:rFonts w:cstheme="minorHAnsi"/>
        </w:rPr>
        <w:t xml:space="preserve">%) of particles in each spawning period </w:t>
      </w:r>
      <w:r w:rsidR="002D4C1F" w:rsidRPr="00531285">
        <w:rPr>
          <w:rFonts w:cstheme="minorHAnsi"/>
        </w:rPr>
        <w:t xml:space="preserve">which survived to 500 DD </w:t>
      </w:r>
      <w:r w:rsidRPr="00531285">
        <w:rPr>
          <w:rFonts w:cstheme="minorHAnsi"/>
        </w:rPr>
        <w:t>were disper</w:t>
      </w:r>
      <w:r w:rsidRPr="0047069F">
        <w:rPr>
          <w:rFonts w:cstheme="minorHAnsi"/>
        </w:rPr>
        <w:t xml:space="preserve">sed offshore, particularly south of the separation zone where </w:t>
      </w:r>
      <w:r w:rsidRPr="0047069F">
        <w:rPr>
          <w:rFonts w:cstheme="minorHAnsi"/>
        </w:rPr>
        <w:lastRenderedPageBreak/>
        <w:t xml:space="preserve">the East Australian Current separates from the Australian mainland (Figure </w:t>
      </w:r>
      <w:r w:rsidR="0047069F" w:rsidRPr="0047069F">
        <w:rPr>
          <w:rFonts w:cstheme="minorHAnsi"/>
        </w:rPr>
        <w:t>3</w:t>
      </w:r>
      <w:r w:rsidRPr="0047069F">
        <w:rPr>
          <w:rFonts w:cstheme="minorHAnsi"/>
        </w:rPr>
        <w:t xml:space="preserve">, Table 2). The mid-latitude spring </w:t>
      </w:r>
      <w:r w:rsidR="002D4C1F" w:rsidRPr="0047069F">
        <w:rPr>
          <w:rFonts w:cstheme="minorHAnsi"/>
        </w:rPr>
        <w:t>spawning event</w:t>
      </w:r>
      <w:r w:rsidRPr="0047069F">
        <w:rPr>
          <w:rFonts w:cstheme="minorHAnsi"/>
        </w:rPr>
        <w:t xml:space="preserve"> had a low number of larvae reach 500 DD on the continental shelf (0.23 % o</w:t>
      </w:r>
      <w:r w:rsidR="002D4C1F" w:rsidRPr="0047069F">
        <w:rPr>
          <w:rFonts w:cstheme="minorHAnsi"/>
        </w:rPr>
        <w:t>f</w:t>
      </w:r>
      <w:r w:rsidRPr="0047069F">
        <w:rPr>
          <w:rFonts w:cstheme="minorHAnsi"/>
        </w:rPr>
        <w:t xml:space="preserve"> effective number of larvae released) compared to 0.75 % and 0.96 % respectively for the northern spring and mid-latitude summer spawning events</w:t>
      </w:r>
      <w:r w:rsidR="003F4C33" w:rsidRPr="0047069F">
        <w:rPr>
          <w:rFonts w:cstheme="minorHAnsi"/>
        </w:rPr>
        <w:t xml:space="preserve"> (Table 2)</w:t>
      </w:r>
      <w:r w:rsidRPr="0047069F">
        <w:rPr>
          <w:rFonts w:cstheme="minorHAnsi"/>
        </w:rPr>
        <w:t>. This is reflected</w:t>
      </w:r>
      <w:r w:rsidRPr="00531285">
        <w:rPr>
          <w:rFonts w:cstheme="minorHAnsi"/>
        </w:rPr>
        <w:t xml:space="preserve"> in </w:t>
      </w:r>
      <w:r w:rsidR="00730BE7" w:rsidRPr="00531285">
        <w:rPr>
          <w:rFonts w:cstheme="minorHAnsi"/>
        </w:rPr>
        <w:t xml:space="preserve">the </w:t>
      </w:r>
      <w:r w:rsidR="00AE4DA2" w:rsidRPr="00531285">
        <w:rPr>
          <w:rFonts w:cstheme="minorHAnsi"/>
        </w:rPr>
        <w:t>northern s</w:t>
      </w:r>
      <w:r w:rsidR="00730BE7" w:rsidRPr="00531285">
        <w:rPr>
          <w:rFonts w:cstheme="minorHAnsi"/>
        </w:rPr>
        <w:t xml:space="preserve">pring and </w:t>
      </w:r>
      <w:r w:rsidR="00AE4DA2" w:rsidRPr="00531285">
        <w:rPr>
          <w:rFonts w:cstheme="minorHAnsi"/>
        </w:rPr>
        <w:t>mid-latitude s</w:t>
      </w:r>
      <w:r w:rsidR="00730BE7" w:rsidRPr="00531285">
        <w:rPr>
          <w:rFonts w:cstheme="minorHAnsi"/>
        </w:rPr>
        <w:t>ummer spawning events ha</w:t>
      </w:r>
      <w:r w:rsidR="003F4C33" w:rsidRPr="00531285">
        <w:rPr>
          <w:rFonts w:cstheme="minorHAnsi"/>
        </w:rPr>
        <w:t>ving</w:t>
      </w:r>
      <w:r w:rsidR="00730BE7" w:rsidRPr="00531285">
        <w:rPr>
          <w:rFonts w:cstheme="minorHAnsi"/>
        </w:rPr>
        <w:t xml:space="preserve"> areas of high settlement density</w:t>
      </w:r>
      <w:r w:rsidR="003F4C33" w:rsidRPr="00531285">
        <w:rPr>
          <w:rFonts w:cstheme="minorHAnsi"/>
        </w:rPr>
        <w:t xml:space="preserve"> along the coast</w:t>
      </w:r>
      <w:r w:rsidR="00730BE7" w:rsidRPr="00531285">
        <w:rPr>
          <w:rFonts w:cstheme="minorHAnsi"/>
        </w:rPr>
        <w:t xml:space="preserve"> (near the spawning locations),</w:t>
      </w:r>
      <w:r w:rsidR="00213D34" w:rsidRPr="00531285">
        <w:rPr>
          <w:rFonts w:cstheme="minorHAnsi"/>
        </w:rPr>
        <w:t xml:space="preserve"> </w:t>
      </w:r>
      <w:r w:rsidRPr="00531285">
        <w:rPr>
          <w:rFonts w:cstheme="minorHAnsi"/>
        </w:rPr>
        <w:t xml:space="preserve">while </w:t>
      </w:r>
      <w:r w:rsidR="00730BE7" w:rsidRPr="00531285">
        <w:rPr>
          <w:rFonts w:cstheme="minorHAnsi"/>
        </w:rPr>
        <w:t>t</w:t>
      </w:r>
      <w:r w:rsidR="00213D34" w:rsidRPr="00531285">
        <w:rPr>
          <w:rFonts w:cstheme="minorHAnsi"/>
        </w:rPr>
        <w:t xml:space="preserve">he </w:t>
      </w:r>
      <w:r w:rsidR="00AE4DA2" w:rsidRPr="00531285">
        <w:rPr>
          <w:rFonts w:cstheme="minorHAnsi"/>
        </w:rPr>
        <w:t>mid-latitude s</w:t>
      </w:r>
      <w:r w:rsidR="00213D34" w:rsidRPr="00531285">
        <w:rPr>
          <w:rFonts w:cstheme="minorHAnsi"/>
        </w:rPr>
        <w:t xml:space="preserve">pring spawning event had </w:t>
      </w:r>
      <w:r w:rsidR="00730BE7" w:rsidRPr="00531285">
        <w:rPr>
          <w:rFonts w:cstheme="minorHAnsi"/>
        </w:rPr>
        <w:t>a</w:t>
      </w:r>
      <w:r w:rsidR="00213D34" w:rsidRPr="00531285">
        <w:rPr>
          <w:rFonts w:cstheme="minorHAnsi"/>
        </w:rPr>
        <w:t xml:space="preserve"> wide</w:t>
      </w:r>
      <w:r w:rsidR="009F5AB4" w:rsidRPr="00531285">
        <w:rPr>
          <w:rFonts w:cstheme="minorHAnsi"/>
        </w:rPr>
        <w:t>r</w:t>
      </w:r>
      <w:r w:rsidR="00213D34" w:rsidRPr="00531285">
        <w:rPr>
          <w:rFonts w:cstheme="minorHAnsi"/>
        </w:rPr>
        <w:t xml:space="preserve"> dispersal of particles with </w:t>
      </w:r>
      <w:r w:rsidR="0085026B" w:rsidRPr="00531285">
        <w:rPr>
          <w:rFonts w:cstheme="minorHAnsi"/>
        </w:rPr>
        <w:t xml:space="preserve">a more even distribution of </w:t>
      </w:r>
      <w:r w:rsidR="00213D34" w:rsidRPr="00531285">
        <w:rPr>
          <w:rFonts w:cstheme="minorHAnsi"/>
        </w:rPr>
        <w:t>settlement</w:t>
      </w:r>
      <w:r w:rsidR="00D65707" w:rsidRPr="00531285">
        <w:rPr>
          <w:rFonts w:cstheme="minorHAnsi"/>
        </w:rPr>
        <w:t xml:space="preserve"> </w:t>
      </w:r>
      <w:r w:rsidR="0085026B" w:rsidRPr="00531285">
        <w:rPr>
          <w:rFonts w:cstheme="minorHAnsi"/>
        </w:rPr>
        <w:t xml:space="preserve">latitudes </w:t>
      </w:r>
      <w:r w:rsidR="00D65707" w:rsidRPr="00531285">
        <w:rPr>
          <w:rFonts w:cstheme="minorHAnsi"/>
        </w:rPr>
        <w:t>(Fig</w:t>
      </w:r>
      <w:r w:rsidR="0084123D" w:rsidRPr="00531285">
        <w:rPr>
          <w:rFonts w:cstheme="minorHAnsi"/>
        </w:rPr>
        <w:t>ure</w:t>
      </w:r>
      <w:r w:rsidR="0047069F">
        <w:rPr>
          <w:rFonts w:cstheme="minorHAnsi"/>
        </w:rPr>
        <w:t>s</w:t>
      </w:r>
      <w:r w:rsidR="00D65707" w:rsidRPr="00531285">
        <w:rPr>
          <w:rFonts w:cstheme="minorHAnsi"/>
        </w:rPr>
        <w:t xml:space="preserve"> </w:t>
      </w:r>
      <w:r w:rsidR="00730BE7" w:rsidRPr="00531285">
        <w:rPr>
          <w:rFonts w:cstheme="minorHAnsi"/>
        </w:rPr>
        <w:t>3</w:t>
      </w:r>
      <w:r w:rsidR="0047069F">
        <w:rPr>
          <w:rFonts w:cstheme="minorHAnsi"/>
        </w:rPr>
        <w:t xml:space="preserve"> &amp; 4</w:t>
      </w:r>
      <w:r w:rsidR="00D65707" w:rsidRPr="00531285">
        <w:rPr>
          <w:rFonts w:cstheme="minorHAnsi"/>
        </w:rPr>
        <w:t>)</w:t>
      </w:r>
      <w:r w:rsidR="00213D34" w:rsidRPr="00531285">
        <w:rPr>
          <w:rFonts w:cstheme="minorHAnsi"/>
        </w:rPr>
        <w:t xml:space="preserve">. The </w:t>
      </w:r>
      <w:r w:rsidR="00AE4DA2" w:rsidRPr="00531285">
        <w:rPr>
          <w:rFonts w:cstheme="minorHAnsi"/>
        </w:rPr>
        <w:t xml:space="preserve">mid-latitude </w:t>
      </w:r>
      <w:r w:rsidR="00213D34" w:rsidRPr="00531285">
        <w:rPr>
          <w:rFonts w:cstheme="minorHAnsi"/>
        </w:rPr>
        <w:t xml:space="preserve">summer spawning event </w:t>
      </w:r>
      <w:r w:rsidR="0084123D" w:rsidRPr="00531285">
        <w:rPr>
          <w:rFonts w:cstheme="minorHAnsi"/>
        </w:rPr>
        <w:t>extended</w:t>
      </w:r>
      <w:r w:rsidR="00213D34" w:rsidRPr="00531285">
        <w:rPr>
          <w:rFonts w:cstheme="minorHAnsi"/>
        </w:rPr>
        <w:t xml:space="preserve"> the furthest south </w:t>
      </w:r>
      <w:r w:rsidR="0084123D" w:rsidRPr="00531285">
        <w:rPr>
          <w:rFonts w:cstheme="minorHAnsi"/>
        </w:rPr>
        <w:t>with</w:t>
      </w:r>
      <w:r w:rsidR="00213D34" w:rsidRPr="00531285">
        <w:rPr>
          <w:rFonts w:cstheme="minorHAnsi"/>
        </w:rPr>
        <w:t xml:space="preserve"> moderate dispersal offshore</w:t>
      </w:r>
      <w:r w:rsidR="00D65707" w:rsidRPr="00531285">
        <w:rPr>
          <w:rFonts w:cstheme="minorHAnsi"/>
        </w:rPr>
        <w:t xml:space="preserve"> (Fig</w:t>
      </w:r>
      <w:r w:rsidR="0084123D" w:rsidRPr="00531285">
        <w:rPr>
          <w:rFonts w:cstheme="minorHAnsi"/>
        </w:rPr>
        <w:t>ure</w:t>
      </w:r>
      <w:r w:rsidR="00D65707" w:rsidRPr="00531285">
        <w:rPr>
          <w:rFonts w:cstheme="minorHAnsi"/>
        </w:rPr>
        <w:t xml:space="preserve"> </w:t>
      </w:r>
      <w:r w:rsidR="00730BE7" w:rsidRPr="00531285">
        <w:rPr>
          <w:rFonts w:cstheme="minorHAnsi"/>
        </w:rPr>
        <w:t>3</w:t>
      </w:r>
      <w:r w:rsidR="00D65707" w:rsidRPr="00531285">
        <w:rPr>
          <w:rFonts w:cstheme="minorHAnsi"/>
        </w:rPr>
        <w:t>)</w:t>
      </w:r>
      <w:r w:rsidR="00213D34" w:rsidRPr="00531285">
        <w:rPr>
          <w:rFonts w:cstheme="minorHAnsi"/>
        </w:rPr>
        <w:t>.</w:t>
      </w:r>
    </w:p>
    <w:p w14:paraId="7A17C37B" w14:textId="50D11E37" w:rsidR="00DC7280" w:rsidRPr="00531285" w:rsidRDefault="0037185B" w:rsidP="00E4010E">
      <w:pPr>
        <w:spacing w:line="360" w:lineRule="auto"/>
        <w:rPr>
          <w:rFonts w:cstheme="minorHAnsi"/>
        </w:rPr>
      </w:pPr>
      <w:r w:rsidRPr="00531285">
        <w:rPr>
          <w:rFonts w:cstheme="minorHAnsi"/>
        </w:rPr>
        <w:t>When the contribution of each spawning event was investigated by settlement latitude, it showed that the three spawning events play a disproportionate role in delivering larvae to the southeast Australian coast</w:t>
      </w:r>
      <w:r w:rsidR="00051793" w:rsidRPr="00531285">
        <w:rPr>
          <w:rFonts w:cstheme="minorHAnsi"/>
        </w:rPr>
        <w:t xml:space="preserve"> (Figure </w:t>
      </w:r>
      <w:r w:rsidR="006331ED" w:rsidRPr="00531285">
        <w:rPr>
          <w:rFonts w:cstheme="minorHAnsi"/>
        </w:rPr>
        <w:t>5</w:t>
      </w:r>
      <w:r w:rsidR="00051793" w:rsidRPr="00531285">
        <w:rPr>
          <w:rFonts w:cstheme="minorHAnsi"/>
        </w:rPr>
        <w:t>)</w:t>
      </w:r>
      <w:r w:rsidRPr="00531285">
        <w:rPr>
          <w:rFonts w:cstheme="minorHAnsi"/>
        </w:rPr>
        <w:t xml:space="preserve">. </w:t>
      </w:r>
      <w:r w:rsidR="00DC7280" w:rsidRPr="00531285">
        <w:rPr>
          <w:rFonts w:cstheme="minorHAnsi"/>
        </w:rPr>
        <w:t xml:space="preserve">The </w:t>
      </w:r>
      <w:r w:rsidR="00FF7800" w:rsidRPr="00531285">
        <w:rPr>
          <w:rFonts w:cstheme="minorHAnsi"/>
        </w:rPr>
        <w:t>northern s</w:t>
      </w:r>
      <w:r w:rsidR="00DC7280" w:rsidRPr="00531285">
        <w:rPr>
          <w:rFonts w:cstheme="minorHAnsi"/>
        </w:rPr>
        <w:t xml:space="preserve">pring spawning event </w:t>
      </w:r>
      <w:r w:rsidR="006B7B7E" w:rsidRPr="00531285">
        <w:rPr>
          <w:rFonts w:cstheme="minorHAnsi"/>
        </w:rPr>
        <w:t xml:space="preserve">(which covers the originally identified Fraser Island spawning event) </w:t>
      </w:r>
      <w:r w:rsidR="00DC7280" w:rsidRPr="00531285">
        <w:rPr>
          <w:rFonts w:cstheme="minorHAnsi"/>
        </w:rPr>
        <w:t>supplied all larvae settling north of 28°</w:t>
      </w:r>
      <w:r w:rsidR="00165A95" w:rsidRPr="00531285">
        <w:rPr>
          <w:rFonts w:cstheme="minorHAnsi"/>
        </w:rPr>
        <w:t xml:space="preserve"> </w:t>
      </w:r>
      <w:r w:rsidR="00DC7280" w:rsidRPr="00531285">
        <w:rPr>
          <w:rFonts w:cstheme="minorHAnsi"/>
        </w:rPr>
        <w:t xml:space="preserve">S but the proportion of particles settling in each 1° latitudinal bin from the </w:t>
      </w:r>
      <w:r w:rsidR="00FF7800" w:rsidRPr="00531285">
        <w:rPr>
          <w:rFonts w:cstheme="minorHAnsi"/>
        </w:rPr>
        <w:t>northern s</w:t>
      </w:r>
      <w:r w:rsidR="00DC7280" w:rsidRPr="00531285">
        <w:rPr>
          <w:rFonts w:cstheme="minorHAnsi"/>
        </w:rPr>
        <w:t xml:space="preserve">pring spawning decreased as latitude increased. The </w:t>
      </w:r>
      <w:r w:rsidR="00FF7800" w:rsidRPr="00531285">
        <w:rPr>
          <w:rFonts w:cstheme="minorHAnsi"/>
        </w:rPr>
        <w:t>mid-latitude s</w:t>
      </w:r>
      <w:r w:rsidR="00DC7280" w:rsidRPr="00531285">
        <w:rPr>
          <w:rFonts w:cstheme="minorHAnsi"/>
        </w:rPr>
        <w:t xml:space="preserve">pring spawning event contributed a small </w:t>
      </w:r>
      <w:r w:rsidR="006A5F73" w:rsidRPr="00531285">
        <w:rPr>
          <w:rFonts w:cstheme="minorHAnsi"/>
        </w:rPr>
        <w:t>proportion</w:t>
      </w:r>
      <w:r w:rsidR="00DC7280" w:rsidRPr="00531285">
        <w:rPr>
          <w:rFonts w:cstheme="minorHAnsi"/>
        </w:rPr>
        <w:t xml:space="preserve"> of particles settling between 28 and 30</w:t>
      </w:r>
      <w:r w:rsidR="00165A95" w:rsidRPr="00531285">
        <w:rPr>
          <w:rFonts w:cstheme="minorHAnsi"/>
        </w:rPr>
        <w:t xml:space="preserve">° </w:t>
      </w:r>
      <w:r w:rsidR="00DC7280" w:rsidRPr="00531285">
        <w:rPr>
          <w:rFonts w:cstheme="minorHAnsi"/>
        </w:rPr>
        <w:t>S</w:t>
      </w:r>
      <w:r w:rsidRPr="00531285">
        <w:rPr>
          <w:rFonts w:cstheme="minorHAnsi"/>
        </w:rPr>
        <w:t xml:space="preserve"> (</w:t>
      </w:r>
      <w:r w:rsidR="0085026B" w:rsidRPr="00531285">
        <w:rPr>
          <w:rFonts w:cstheme="minorHAnsi"/>
        </w:rPr>
        <w:t xml:space="preserve">&lt; 15 </w:t>
      </w:r>
      <w:r w:rsidRPr="00531285">
        <w:rPr>
          <w:rFonts w:cstheme="minorHAnsi"/>
        </w:rPr>
        <w:t>%)</w:t>
      </w:r>
      <w:r w:rsidR="00DC7280" w:rsidRPr="00531285">
        <w:rPr>
          <w:rFonts w:cstheme="minorHAnsi"/>
        </w:rPr>
        <w:t xml:space="preserve"> but contributed between about 15 and 30 % for all latitudes south of 30°S. The </w:t>
      </w:r>
      <w:r w:rsidR="00FF7800" w:rsidRPr="00531285">
        <w:rPr>
          <w:rFonts w:cstheme="minorHAnsi"/>
        </w:rPr>
        <w:t xml:space="preserve">mid-latitude </w:t>
      </w:r>
      <w:r w:rsidR="00DC7280" w:rsidRPr="00531285">
        <w:rPr>
          <w:rFonts w:cstheme="minorHAnsi"/>
        </w:rPr>
        <w:t>summer spawning event contributed the large</w:t>
      </w:r>
      <w:r w:rsidR="00FC0201" w:rsidRPr="00531285">
        <w:rPr>
          <w:rFonts w:cstheme="minorHAnsi"/>
        </w:rPr>
        <w:t>st</w:t>
      </w:r>
      <w:r w:rsidR="00DC7280" w:rsidRPr="00531285">
        <w:rPr>
          <w:rFonts w:cstheme="minorHAnsi"/>
        </w:rPr>
        <w:t xml:space="preserve"> proportions</w:t>
      </w:r>
      <w:r w:rsidR="006414C2" w:rsidRPr="00531285">
        <w:rPr>
          <w:rFonts w:cstheme="minorHAnsi"/>
        </w:rPr>
        <w:t xml:space="preserve"> (30 – 60 %)</w:t>
      </w:r>
      <w:r w:rsidR="00DC7280" w:rsidRPr="00531285">
        <w:rPr>
          <w:rFonts w:cstheme="minorHAnsi"/>
        </w:rPr>
        <w:t xml:space="preserve"> of larvae </w:t>
      </w:r>
      <w:r w:rsidR="00FC0201" w:rsidRPr="00531285">
        <w:rPr>
          <w:rFonts w:cstheme="minorHAnsi"/>
        </w:rPr>
        <w:t>that</w:t>
      </w:r>
      <w:r w:rsidR="00DC7280" w:rsidRPr="00531285">
        <w:rPr>
          <w:rFonts w:cstheme="minorHAnsi"/>
        </w:rPr>
        <w:t xml:space="preserve"> settled </w:t>
      </w:r>
      <w:r w:rsidR="006414C2" w:rsidRPr="00531285">
        <w:rPr>
          <w:rFonts w:cstheme="minorHAnsi"/>
        </w:rPr>
        <w:t>south of 29°</w:t>
      </w:r>
      <w:r w:rsidR="00165A95" w:rsidRPr="00531285">
        <w:rPr>
          <w:rFonts w:cstheme="minorHAnsi"/>
        </w:rPr>
        <w:t xml:space="preserve"> </w:t>
      </w:r>
      <w:r w:rsidR="006414C2" w:rsidRPr="00531285">
        <w:rPr>
          <w:rFonts w:cstheme="minorHAnsi"/>
        </w:rPr>
        <w:t>S</w:t>
      </w:r>
      <w:r w:rsidR="00FC0201" w:rsidRPr="00531285">
        <w:rPr>
          <w:rFonts w:cstheme="minorHAnsi"/>
        </w:rPr>
        <w:t>,</w:t>
      </w:r>
      <w:r w:rsidR="006414C2" w:rsidRPr="00531285">
        <w:rPr>
          <w:rFonts w:cstheme="minorHAnsi"/>
        </w:rPr>
        <w:t xml:space="preserve"> with this spawning event contributing over 50</w:t>
      </w:r>
      <w:r w:rsidR="00165A95" w:rsidRPr="00531285">
        <w:rPr>
          <w:rFonts w:cstheme="minorHAnsi"/>
        </w:rPr>
        <w:t xml:space="preserve"> </w:t>
      </w:r>
      <w:r w:rsidR="006414C2" w:rsidRPr="00531285">
        <w:rPr>
          <w:rFonts w:cstheme="minorHAnsi"/>
        </w:rPr>
        <w:t>% of the larvae settling south of 37°</w:t>
      </w:r>
      <w:r w:rsidR="00165A95" w:rsidRPr="00531285">
        <w:rPr>
          <w:rFonts w:cstheme="minorHAnsi"/>
        </w:rPr>
        <w:t xml:space="preserve"> </w:t>
      </w:r>
      <w:r w:rsidR="006414C2" w:rsidRPr="00531285">
        <w:rPr>
          <w:rFonts w:cstheme="minorHAnsi"/>
        </w:rPr>
        <w:t>S.</w:t>
      </w:r>
      <w:r w:rsidR="00D57051" w:rsidRPr="00531285">
        <w:rPr>
          <w:rFonts w:cstheme="minorHAnsi"/>
        </w:rPr>
        <w:t xml:space="preserve"> When mortality was excluded from these simulations, the importance of the mid-latitude spring spawning event increased while the importance of the mid-latitude </w:t>
      </w:r>
      <w:r w:rsidR="00F14ACE" w:rsidRPr="00531285">
        <w:rPr>
          <w:rFonts w:cstheme="minorHAnsi"/>
        </w:rPr>
        <w:t>summer spawning period decreased (Figure S</w:t>
      </w:r>
      <w:r w:rsidR="006331ED" w:rsidRPr="00531285">
        <w:rPr>
          <w:rFonts w:cstheme="minorHAnsi"/>
        </w:rPr>
        <w:t>4</w:t>
      </w:r>
      <w:r w:rsidR="00F14ACE" w:rsidRPr="00531285">
        <w:rPr>
          <w:rFonts w:cstheme="minorHAnsi"/>
        </w:rPr>
        <w:t>)</w:t>
      </w:r>
      <w:r w:rsidR="0085026B" w:rsidRPr="00531285">
        <w:rPr>
          <w:rFonts w:cstheme="minorHAnsi"/>
        </w:rPr>
        <w:t>, showing that mortality is an important factor contributing to larval settlement patterns</w:t>
      </w:r>
      <w:r w:rsidR="00F14ACE" w:rsidRPr="00531285">
        <w:rPr>
          <w:rFonts w:cstheme="minorHAnsi"/>
        </w:rPr>
        <w:t>.</w:t>
      </w:r>
    </w:p>
    <w:p w14:paraId="27C4BD67" w14:textId="77777777" w:rsidR="008C37F1" w:rsidRPr="00531285" w:rsidRDefault="008C37F1" w:rsidP="00E4010E">
      <w:pPr>
        <w:spacing w:line="360" w:lineRule="auto"/>
        <w:rPr>
          <w:rFonts w:cstheme="minorHAnsi"/>
        </w:rPr>
      </w:pPr>
    </w:p>
    <w:p w14:paraId="3C3F9EF1" w14:textId="1E363244" w:rsidR="006414C2" w:rsidRPr="00531285" w:rsidRDefault="008C37F1" w:rsidP="00E4010E">
      <w:pPr>
        <w:spacing w:line="360" w:lineRule="auto"/>
        <w:rPr>
          <w:rFonts w:cstheme="minorHAnsi"/>
          <w:i/>
        </w:rPr>
      </w:pPr>
      <w:r w:rsidRPr="00531285">
        <w:rPr>
          <w:rFonts w:cstheme="minorHAnsi"/>
          <w:i/>
        </w:rPr>
        <w:t xml:space="preserve">Backward </w:t>
      </w:r>
      <w:r w:rsidR="00F308A0" w:rsidRPr="00531285">
        <w:rPr>
          <w:rFonts w:cstheme="minorHAnsi"/>
          <w:i/>
        </w:rPr>
        <w:t>t</w:t>
      </w:r>
      <w:r w:rsidRPr="00531285">
        <w:rPr>
          <w:rFonts w:cstheme="minorHAnsi"/>
          <w:i/>
        </w:rPr>
        <w:t>racking</w:t>
      </w:r>
    </w:p>
    <w:p w14:paraId="48F402CD" w14:textId="20E292CF" w:rsidR="006A5F73" w:rsidRPr="00531285" w:rsidRDefault="004F1FA0" w:rsidP="00E4010E">
      <w:pPr>
        <w:spacing w:line="360" w:lineRule="auto"/>
        <w:rPr>
          <w:rFonts w:cstheme="minorHAnsi"/>
          <w:color w:val="FF0000"/>
        </w:rPr>
      </w:pPr>
      <w:r w:rsidRPr="00531285">
        <w:rPr>
          <w:rFonts w:cstheme="minorHAnsi"/>
        </w:rPr>
        <w:t>The backwards simulation of all larvae released at known</w:t>
      </w:r>
      <w:r w:rsidR="00FC0201" w:rsidRPr="00531285">
        <w:rPr>
          <w:rFonts w:cstheme="minorHAnsi"/>
        </w:rPr>
        <w:t xml:space="preserve"> juvenile</w:t>
      </w:r>
      <w:r w:rsidRPr="00531285">
        <w:rPr>
          <w:rFonts w:cstheme="minorHAnsi"/>
        </w:rPr>
        <w:t xml:space="preserve"> locations revealed that the most likely spawning sites were</w:t>
      </w:r>
      <w:r w:rsidR="00F308A0" w:rsidRPr="00531285">
        <w:rPr>
          <w:rFonts w:cstheme="minorHAnsi"/>
        </w:rPr>
        <w:t xml:space="preserve"> </w:t>
      </w:r>
      <w:r w:rsidR="00FC0201" w:rsidRPr="00531285">
        <w:rPr>
          <w:rFonts w:cstheme="minorHAnsi"/>
        </w:rPr>
        <w:t>dispersed</w:t>
      </w:r>
      <w:r w:rsidRPr="00531285">
        <w:rPr>
          <w:rFonts w:cstheme="minorHAnsi"/>
        </w:rPr>
        <w:t xml:space="preserve"> along the coast to the north of the release sites</w:t>
      </w:r>
      <w:r w:rsidR="00F308A0" w:rsidRPr="00531285">
        <w:rPr>
          <w:rFonts w:cstheme="minorHAnsi"/>
        </w:rPr>
        <w:t xml:space="preserve"> (Figure</w:t>
      </w:r>
      <w:r w:rsidR="00EC1842" w:rsidRPr="00531285">
        <w:rPr>
          <w:rFonts w:cstheme="minorHAnsi"/>
        </w:rPr>
        <w:t>s S</w:t>
      </w:r>
      <w:r w:rsidR="006331ED" w:rsidRPr="00531285">
        <w:rPr>
          <w:rFonts w:cstheme="minorHAnsi"/>
        </w:rPr>
        <w:t>5</w:t>
      </w:r>
      <w:r w:rsidR="00EC1842" w:rsidRPr="00531285">
        <w:rPr>
          <w:rFonts w:cstheme="minorHAnsi"/>
        </w:rPr>
        <w:t>, S</w:t>
      </w:r>
      <w:r w:rsidR="006331ED" w:rsidRPr="00531285">
        <w:rPr>
          <w:rFonts w:cstheme="minorHAnsi"/>
        </w:rPr>
        <w:t>6</w:t>
      </w:r>
      <w:r w:rsidR="00F308A0" w:rsidRPr="00531285">
        <w:rPr>
          <w:rFonts w:cstheme="minorHAnsi"/>
        </w:rPr>
        <w:t>)</w:t>
      </w:r>
      <w:r w:rsidRPr="00531285">
        <w:rPr>
          <w:rFonts w:cstheme="minorHAnsi"/>
        </w:rPr>
        <w:t>.</w:t>
      </w:r>
      <w:r w:rsidR="006A5F73" w:rsidRPr="00531285">
        <w:rPr>
          <w:rFonts w:cstheme="minorHAnsi"/>
        </w:rPr>
        <w:t xml:space="preserve"> </w:t>
      </w:r>
      <w:r w:rsidR="007073DC" w:rsidRPr="00531285">
        <w:rPr>
          <w:rFonts w:cstheme="minorHAnsi"/>
        </w:rPr>
        <w:t>Some particles were predicted to have come from offshore but in general the EAC appears to have restricted onshore-offshore movement (Figures S</w:t>
      </w:r>
      <w:r w:rsidR="006331ED" w:rsidRPr="00531285">
        <w:rPr>
          <w:rFonts w:cstheme="minorHAnsi"/>
        </w:rPr>
        <w:t>5</w:t>
      </w:r>
      <w:r w:rsidR="007073DC" w:rsidRPr="00531285">
        <w:rPr>
          <w:rFonts w:cstheme="minorHAnsi"/>
        </w:rPr>
        <w:t>, S</w:t>
      </w:r>
      <w:r w:rsidR="006331ED" w:rsidRPr="00531285">
        <w:rPr>
          <w:rFonts w:cstheme="minorHAnsi"/>
        </w:rPr>
        <w:t>6</w:t>
      </w:r>
      <w:r w:rsidR="007073DC" w:rsidRPr="00531285">
        <w:rPr>
          <w:rFonts w:cstheme="minorHAnsi"/>
        </w:rPr>
        <w:t xml:space="preserve">). </w:t>
      </w:r>
      <w:r w:rsidR="003F4C33" w:rsidRPr="00531285">
        <w:rPr>
          <w:rFonts w:cstheme="minorHAnsi"/>
        </w:rPr>
        <w:t>After</w:t>
      </w:r>
      <w:r w:rsidR="00B14150" w:rsidRPr="00531285">
        <w:rPr>
          <w:rFonts w:cstheme="minorHAnsi"/>
        </w:rPr>
        <w:t xml:space="preserve"> limiting the analysis to particles which were predicted to have originated on the continental shelf (as spawning only occurs along the coast), the connectivity matrix revealed that it was possible that larvae in the southern latitudes (&lt; -36°) were potentially transported from up to 8 degrees further north (26°</w:t>
      </w:r>
      <w:r w:rsidR="006331ED" w:rsidRPr="00531285">
        <w:rPr>
          <w:rFonts w:cstheme="minorHAnsi"/>
        </w:rPr>
        <w:t xml:space="preserve"> S</w:t>
      </w:r>
      <w:r w:rsidR="007073DC" w:rsidRPr="00531285">
        <w:rPr>
          <w:rFonts w:cstheme="minorHAnsi"/>
        </w:rPr>
        <w:t>; Figure 6)</w:t>
      </w:r>
      <w:r w:rsidR="00B14150" w:rsidRPr="00531285">
        <w:rPr>
          <w:rFonts w:cstheme="minorHAnsi"/>
        </w:rPr>
        <w:t>. While there was higher probability for larvae to be transported short distances</w:t>
      </w:r>
      <w:r w:rsidR="00BD205B">
        <w:rPr>
          <w:rFonts w:cstheme="minorHAnsi"/>
        </w:rPr>
        <w:t>,</w:t>
      </w:r>
      <w:r w:rsidR="00B14150" w:rsidRPr="00531285">
        <w:rPr>
          <w:rFonts w:cstheme="minorHAnsi"/>
        </w:rPr>
        <w:t xml:space="preserve"> it was still possible that larvae </w:t>
      </w:r>
      <w:r w:rsidR="00B14150" w:rsidRPr="00531285">
        <w:rPr>
          <w:rFonts w:cstheme="minorHAnsi"/>
        </w:rPr>
        <w:lastRenderedPageBreak/>
        <w:t>from all three spawning events could be contributing larvae to all locations where juvenile tailor are observed</w:t>
      </w:r>
      <w:r w:rsidR="007073DC" w:rsidRPr="00531285">
        <w:rPr>
          <w:rFonts w:cstheme="minorHAnsi"/>
        </w:rPr>
        <w:t xml:space="preserve"> (Figure 6)</w:t>
      </w:r>
      <w:r w:rsidR="00B14150" w:rsidRPr="00531285">
        <w:rPr>
          <w:rFonts w:cstheme="minorHAnsi"/>
        </w:rPr>
        <w:t>.</w:t>
      </w:r>
    </w:p>
    <w:p w14:paraId="575D42A9" w14:textId="101A3247" w:rsidR="003330D7" w:rsidRPr="00531285" w:rsidRDefault="00403718" w:rsidP="00E4010E">
      <w:pPr>
        <w:spacing w:line="360" w:lineRule="auto"/>
        <w:rPr>
          <w:rFonts w:cstheme="minorHAnsi"/>
        </w:rPr>
      </w:pPr>
      <w:ins w:id="15" w:author="Jason Everett" w:date="2019-09-23T09:54:00Z">
        <w:r>
          <w:rPr>
            <w:rFonts w:cstheme="minorHAnsi"/>
            <w:noProof/>
          </w:rPr>
          <mc:AlternateContent>
            <mc:Choice Requires="wpi">
              <w:drawing>
                <wp:anchor distT="0" distB="0" distL="114300" distR="114300" simplePos="0" relativeHeight="251710464" behindDoc="0" locked="0" layoutInCell="1" allowOverlap="1" wp14:anchorId="7AEFEF43" wp14:editId="3E6A2FFD">
                  <wp:simplePos x="0" y="0"/>
                  <wp:positionH relativeFrom="column">
                    <wp:posOffset>1858010</wp:posOffset>
                  </wp:positionH>
                  <wp:positionV relativeFrom="paragraph">
                    <wp:posOffset>-514350</wp:posOffset>
                  </wp:positionV>
                  <wp:extent cx="1563415" cy="1190625"/>
                  <wp:effectExtent l="38100" t="38100" r="24130" b="41275"/>
                  <wp:wrapNone/>
                  <wp:docPr id="68" name="Ink 68"/>
                  <wp:cNvGraphicFramePr/>
                  <a:graphic xmlns:a="http://schemas.openxmlformats.org/drawingml/2006/main">
                    <a:graphicData uri="http://schemas.microsoft.com/office/word/2010/wordprocessingInk">
                      <w14:contentPart bwMode="auto" r:id="rId31">
                        <w14:nvContentPartPr>
                          <w14:cNvContentPartPr/>
                        </w14:nvContentPartPr>
                        <w14:xfrm>
                          <a:off x="0" y="0"/>
                          <a:ext cx="1563415" cy="1190625"/>
                        </w14:xfrm>
                      </w14:contentPart>
                    </a:graphicData>
                  </a:graphic>
                </wp:anchor>
              </w:drawing>
            </mc:Choice>
            <mc:Fallback>
              <w:pict>
                <v:shape w14:anchorId="19185C5F" id="Ink 68" o:spid="_x0000_s1026" type="#_x0000_t75" style="position:absolute;margin-left:145.7pt;margin-top:-41.1pt;width:124.25pt;height:94.95pt;z-index:251710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">
                  <v:imagedata r:id="rId32" o:title=""/>
                </v:shape>
              </w:pict>
            </mc:Fallback>
          </mc:AlternateContent>
        </w:r>
      </w:ins>
    </w:p>
    <w:p w14:paraId="2779E956" w14:textId="71C0468D" w:rsidR="003330D7" w:rsidRPr="00531285" w:rsidRDefault="00CB3E15" w:rsidP="00E4010E">
      <w:pPr>
        <w:spacing w:line="360" w:lineRule="auto"/>
        <w:rPr>
          <w:rFonts w:cstheme="minorHAnsi"/>
          <w:i/>
        </w:rPr>
      </w:pPr>
      <w:ins w:id="16" w:author="Jason Everett" w:date="2019-09-23T09:54:00Z">
        <w:r>
          <w:rPr>
            <w:rFonts w:cstheme="minorHAnsi"/>
            <w:i/>
            <w:noProof/>
          </w:rPr>
          <mc:AlternateContent>
            <mc:Choice Requires="wpi">
              <w:drawing>
                <wp:anchor distT="0" distB="0" distL="114300" distR="114300" simplePos="0" relativeHeight="251701248" behindDoc="0" locked="0" layoutInCell="1" allowOverlap="1" wp14:anchorId="303E9F59" wp14:editId="3E8E26CB">
                  <wp:simplePos x="0" y="0"/>
                  <wp:positionH relativeFrom="column">
                    <wp:posOffset>-76866</wp:posOffset>
                  </wp:positionH>
                  <wp:positionV relativeFrom="paragraph">
                    <wp:posOffset>43526</wp:posOffset>
                  </wp:positionV>
                  <wp:extent cx="1968480" cy="615960"/>
                  <wp:effectExtent l="38100" t="38100" r="26035" b="31750"/>
                  <wp:wrapNone/>
                  <wp:docPr id="59" name="Ink 59"/>
                  <wp:cNvGraphicFramePr/>
                  <a:graphic xmlns:a="http://schemas.openxmlformats.org/drawingml/2006/main">
                    <a:graphicData uri="http://schemas.microsoft.com/office/word/2010/wordprocessingInk">
                      <w14:contentPart bwMode="auto" r:id="rId33">
                        <w14:nvContentPartPr>
                          <w14:cNvContentPartPr/>
                        </w14:nvContentPartPr>
                        <w14:xfrm>
                          <a:off x="0" y="0"/>
                          <a:ext cx="1968480" cy="615960"/>
                        </w14:xfrm>
                      </w14:contentPart>
                    </a:graphicData>
                  </a:graphic>
                </wp:anchor>
              </w:drawing>
            </mc:Choice>
            <mc:Fallback>
              <w:pict>
                <v:shape w14:anchorId="58AD449A" id="Ink 59" o:spid="_x0000_s1026" type="#_x0000_t75" style="position:absolute;margin-left:-6.65pt;margin-top:2.85pt;width:156.25pt;height:49.7pt;z-index:251701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">
                  <v:imagedata r:id="rId34" o:title=""/>
                </v:shape>
              </w:pict>
            </mc:Fallback>
          </mc:AlternateContent>
        </w:r>
      </w:ins>
      <w:r w:rsidR="003330D7" w:rsidRPr="00531285">
        <w:rPr>
          <w:rFonts w:cstheme="minorHAnsi"/>
          <w:i/>
        </w:rPr>
        <w:t>Catch-per-unit-effort</w:t>
      </w:r>
    </w:p>
    <w:p w14:paraId="7D00AE9E" w14:textId="795BA4D6" w:rsidR="003330D7" w:rsidRPr="00531285" w:rsidRDefault="003330D7" w:rsidP="00E4010E">
      <w:pPr>
        <w:spacing w:line="360" w:lineRule="auto"/>
        <w:rPr>
          <w:rFonts w:cstheme="minorHAnsi"/>
        </w:rPr>
      </w:pPr>
      <w:r w:rsidRPr="00531285">
        <w:rPr>
          <w:rFonts w:cstheme="minorHAnsi"/>
        </w:rPr>
        <w:t xml:space="preserve">A </w:t>
      </w:r>
      <w:r w:rsidR="00FC0201" w:rsidRPr="00531285">
        <w:rPr>
          <w:rFonts w:cstheme="minorHAnsi"/>
        </w:rPr>
        <w:t>statistically clear</w:t>
      </w:r>
      <w:r w:rsidRPr="00531285">
        <w:rPr>
          <w:rFonts w:cstheme="minorHAnsi"/>
        </w:rPr>
        <w:t xml:space="preserve"> positive correlation (</w:t>
      </w:r>
      <w:r w:rsidRPr="00531285">
        <w:rPr>
          <w:rFonts w:cstheme="minorHAnsi"/>
          <w:i/>
        </w:rPr>
        <w:t xml:space="preserve">r </w:t>
      </w:r>
      <w:r w:rsidRPr="00531285">
        <w:rPr>
          <w:rFonts w:cstheme="minorHAnsi"/>
        </w:rPr>
        <w:t>= 0.</w:t>
      </w:r>
      <w:r w:rsidR="00D54ED4" w:rsidRPr="00531285">
        <w:rPr>
          <w:rFonts w:cstheme="minorHAnsi"/>
        </w:rPr>
        <w:t>463</w:t>
      </w:r>
      <w:r w:rsidRPr="00531285">
        <w:rPr>
          <w:rFonts w:cstheme="minorHAnsi"/>
        </w:rPr>
        <w:t xml:space="preserve">) was found between the predicted larval settlement south of </w:t>
      </w:r>
      <w:r w:rsidR="00225A85" w:rsidRPr="00531285">
        <w:rPr>
          <w:rFonts w:cstheme="minorHAnsi"/>
        </w:rPr>
        <w:t xml:space="preserve">37° </w:t>
      </w:r>
      <w:r w:rsidRPr="00531285">
        <w:rPr>
          <w:rFonts w:cstheme="minorHAnsi"/>
        </w:rPr>
        <w:t>S and the CPUE data from the Gippsland lakes (</w:t>
      </w:r>
      <w:r w:rsidRPr="00531285">
        <w:rPr>
          <w:rFonts w:cstheme="minorHAnsi"/>
          <w:i/>
        </w:rPr>
        <w:t>t</w:t>
      </w:r>
      <w:r w:rsidRPr="00531285">
        <w:rPr>
          <w:rFonts w:cstheme="minorHAnsi"/>
          <w:vertAlign w:val="subscript"/>
        </w:rPr>
        <w:t>1</w:t>
      </w:r>
      <w:r w:rsidR="00D54ED4" w:rsidRPr="00531285">
        <w:rPr>
          <w:rFonts w:cstheme="minorHAnsi"/>
          <w:vertAlign w:val="subscript"/>
        </w:rPr>
        <w:t>9</w:t>
      </w:r>
      <w:r w:rsidRPr="00531285">
        <w:rPr>
          <w:rFonts w:cstheme="minorHAnsi"/>
          <w:i/>
        </w:rPr>
        <w:t xml:space="preserve"> </w:t>
      </w:r>
      <w:r w:rsidRPr="00531285">
        <w:rPr>
          <w:rFonts w:cstheme="minorHAnsi"/>
        </w:rPr>
        <w:t>= 2.7</w:t>
      </w:r>
      <w:r w:rsidR="00D54ED4" w:rsidRPr="00531285">
        <w:rPr>
          <w:rFonts w:cstheme="minorHAnsi"/>
        </w:rPr>
        <w:t>77</w:t>
      </w:r>
      <w:r w:rsidRPr="00531285">
        <w:rPr>
          <w:rFonts w:cstheme="minorHAnsi"/>
        </w:rPr>
        <w:t xml:space="preserve">, </w:t>
      </w:r>
      <w:r w:rsidRPr="00531285">
        <w:rPr>
          <w:rFonts w:cstheme="minorHAnsi"/>
          <w:i/>
        </w:rPr>
        <w:t xml:space="preserve">P </w:t>
      </w:r>
      <w:r w:rsidRPr="00531285">
        <w:rPr>
          <w:rFonts w:cstheme="minorHAnsi"/>
        </w:rPr>
        <w:t>= 0.03</w:t>
      </w:r>
      <w:r w:rsidR="00D54ED4" w:rsidRPr="00531285">
        <w:rPr>
          <w:rFonts w:cstheme="minorHAnsi"/>
        </w:rPr>
        <w:t>4</w:t>
      </w:r>
      <w:r w:rsidR="00954B3B" w:rsidRPr="00531285">
        <w:rPr>
          <w:rFonts w:cstheme="minorHAnsi"/>
        </w:rPr>
        <w:t>; Figure 7</w:t>
      </w:r>
      <w:r w:rsidRPr="00531285">
        <w:rPr>
          <w:rFonts w:cstheme="minorHAnsi"/>
        </w:rPr>
        <w:t xml:space="preserve">). </w:t>
      </w:r>
      <w:r w:rsidR="00954B3B" w:rsidRPr="00531285">
        <w:rPr>
          <w:rFonts w:cstheme="minorHAnsi"/>
        </w:rPr>
        <w:t xml:space="preserve">The </w:t>
      </w:r>
      <w:r w:rsidR="00FC0201" w:rsidRPr="00531285">
        <w:rPr>
          <w:rFonts w:cstheme="minorHAnsi"/>
        </w:rPr>
        <w:t>lagged</w:t>
      </w:r>
      <w:r w:rsidR="00954B3B" w:rsidRPr="00531285">
        <w:rPr>
          <w:rFonts w:cstheme="minorHAnsi"/>
        </w:rPr>
        <w:t xml:space="preserve"> predicted larval settlement was strongly correlated between approximately 200</w:t>
      </w:r>
      <w:r w:rsidR="003F4C33" w:rsidRPr="00531285">
        <w:rPr>
          <w:rFonts w:cstheme="minorHAnsi"/>
        </w:rPr>
        <w:t>4</w:t>
      </w:r>
      <w:r w:rsidR="00954B3B" w:rsidRPr="00531285">
        <w:rPr>
          <w:rFonts w:cstheme="minorHAnsi"/>
        </w:rPr>
        <w:t xml:space="preserve"> and 2012. </w:t>
      </w:r>
      <w:r w:rsidRPr="00531285">
        <w:rPr>
          <w:rFonts w:cstheme="minorHAnsi"/>
        </w:rPr>
        <w:t>Despite this, there were several years where predicted larval settlement did not match the CPUE data</w:t>
      </w:r>
      <w:r w:rsidR="00954B3B" w:rsidRPr="00531285">
        <w:rPr>
          <w:rFonts w:cstheme="minorHAnsi"/>
        </w:rPr>
        <w:t xml:space="preserve"> including pre-2004 and after 2012.</w:t>
      </w:r>
      <w:r w:rsidR="00D57D50" w:rsidRPr="00531285">
        <w:rPr>
          <w:rFonts w:cstheme="minorHAnsi"/>
        </w:rPr>
        <w:t xml:space="preserve"> In the 199</w:t>
      </w:r>
      <w:r w:rsidR="00954B3B" w:rsidRPr="00531285">
        <w:rPr>
          <w:rFonts w:cstheme="minorHAnsi"/>
        </w:rPr>
        <w:t xml:space="preserve">7-98 </w:t>
      </w:r>
      <w:r w:rsidR="00A346DA" w:rsidRPr="00531285">
        <w:rPr>
          <w:rFonts w:cstheme="minorHAnsi"/>
        </w:rPr>
        <w:t>catch</w:t>
      </w:r>
      <w:r w:rsidR="00D57D50" w:rsidRPr="00531285">
        <w:rPr>
          <w:rFonts w:cstheme="minorHAnsi"/>
        </w:rPr>
        <w:t xml:space="preserve"> year</w:t>
      </w:r>
      <w:r w:rsidR="00A346DA" w:rsidRPr="00531285">
        <w:rPr>
          <w:rFonts w:cstheme="minorHAnsi"/>
        </w:rPr>
        <w:t xml:space="preserve"> (July </w:t>
      </w:r>
      <w:r w:rsidR="003F4C33" w:rsidRPr="00531285">
        <w:rPr>
          <w:rFonts w:cstheme="minorHAnsi"/>
        </w:rPr>
        <w:t xml:space="preserve">– </w:t>
      </w:r>
      <w:r w:rsidR="00A346DA" w:rsidRPr="00531285">
        <w:rPr>
          <w:rFonts w:cstheme="minorHAnsi"/>
        </w:rPr>
        <w:t>June)</w:t>
      </w:r>
      <w:r w:rsidR="00D57D50" w:rsidRPr="00531285">
        <w:rPr>
          <w:rFonts w:cstheme="minorHAnsi"/>
        </w:rPr>
        <w:t xml:space="preserve"> there were no larvae predicted to settle south of </w:t>
      </w:r>
      <w:r w:rsidR="00410E41" w:rsidRPr="00531285">
        <w:rPr>
          <w:rFonts w:cstheme="minorHAnsi"/>
        </w:rPr>
        <w:t>37</w:t>
      </w:r>
      <w:r w:rsidR="00EB7F61" w:rsidRPr="00531285">
        <w:rPr>
          <w:rFonts w:cstheme="minorHAnsi"/>
        </w:rPr>
        <w:t>°</w:t>
      </w:r>
      <w:r w:rsidR="0027096E" w:rsidRPr="00531285">
        <w:rPr>
          <w:rFonts w:cstheme="minorHAnsi"/>
        </w:rPr>
        <w:t xml:space="preserve"> </w:t>
      </w:r>
      <w:r w:rsidR="00D57D50" w:rsidRPr="00531285">
        <w:rPr>
          <w:rFonts w:cstheme="minorHAnsi"/>
        </w:rPr>
        <w:t>S</w:t>
      </w:r>
      <w:r w:rsidR="00A77FF7" w:rsidRPr="00531285">
        <w:rPr>
          <w:rFonts w:cstheme="minorHAnsi"/>
        </w:rPr>
        <w:t xml:space="preserve">, </w:t>
      </w:r>
      <w:r w:rsidR="00954B3B" w:rsidRPr="00531285">
        <w:rPr>
          <w:rFonts w:cstheme="minorHAnsi"/>
        </w:rPr>
        <w:t>driven by stronger offshore currents</w:t>
      </w:r>
      <w:r w:rsidR="005B3FA4" w:rsidRPr="00531285">
        <w:rPr>
          <w:rFonts w:cstheme="minorHAnsi"/>
        </w:rPr>
        <w:t xml:space="preserve"> which resulted in no larvae being transported south of </w:t>
      </w:r>
      <w:r w:rsidR="00BC6B0E" w:rsidRPr="00531285">
        <w:rPr>
          <w:rFonts w:cstheme="minorHAnsi"/>
        </w:rPr>
        <w:t>36° S</w:t>
      </w:r>
      <w:r w:rsidR="005B3FA4" w:rsidRPr="00531285">
        <w:rPr>
          <w:rFonts w:cstheme="minorHAnsi"/>
        </w:rPr>
        <w:t>. There was large variation in interannual distribution patterns with some years</w:t>
      </w:r>
      <w:r w:rsidR="00F03CDB" w:rsidRPr="00531285">
        <w:rPr>
          <w:rFonts w:cstheme="minorHAnsi"/>
        </w:rPr>
        <w:t>’</w:t>
      </w:r>
      <w:r w:rsidR="005B3FA4" w:rsidRPr="00531285">
        <w:rPr>
          <w:rFonts w:cstheme="minorHAnsi"/>
        </w:rPr>
        <w:t xml:space="preserve"> larvae being transported much further south</w:t>
      </w:r>
      <w:r w:rsidR="00FC0201" w:rsidRPr="00531285">
        <w:rPr>
          <w:rFonts w:cstheme="minorHAnsi"/>
        </w:rPr>
        <w:t>,</w:t>
      </w:r>
      <w:r w:rsidR="005B3FA4" w:rsidRPr="00531285">
        <w:rPr>
          <w:rFonts w:cstheme="minorHAnsi"/>
        </w:rPr>
        <w:t xml:space="preserve"> while in other years there w</w:t>
      </w:r>
      <w:r w:rsidR="00FC0201" w:rsidRPr="00531285">
        <w:rPr>
          <w:rFonts w:cstheme="minorHAnsi"/>
        </w:rPr>
        <w:t>ere</w:t>
      </w:r>
      <w:r w:rsidR="005B3FA4" w:rsidRPr="00531285">
        <w:rPr>
          <w:rFonts w:cstheme="minorHAnsi"/>
        </w:rPr>
        <w:t xml:space="preserve"> large amounts of offshore transport</w:t>
      </w:r>
      <w:r w:rsidR="008B2595" w:rsidRPr="00531285">
        <w:rPr>
          <w:rFonts w:cstheme="minorHAnsi"/>
        </w:rPr>
        <w:t xml:space="preserve"> (F</w:t>
      </w:r>
      <w:r w:rsidR="005157CE" w:rsidRPr="00531285">
        <w:rPr>
          <w:rFonts w:cstheme="minorHAnsi"/>
        </w:rPr>
        <w:t>igures</w:t>
      </w:r>
      <w:r w:rsidR="008B2595" w:rsidRPr="00531285">
        <w:rPr>
          <w:rFonts w:cstheme="minorHAnsi"/>
        </w:rPr>
        <w:t xml:space="preserve"> S</w:t>
      </w:r>
      <w:r w:rsidR="006E1C42" w:rsidRPr="00531285">
        <w:rPr>
          <w:rFonts w:cstheme="minorHAnsi"/>
        </w:rPr>
        <w:t>7</w:t>
      </w:r>
      <w:r w:rsidR="00BC6B0E" w:rsidRPr="00531285">
        <w:rPr>
          <w:rFonts w:cstheme="minorHAnsi"/>
        </w:rPr>
        <w:t xml:space="preserve"> </w:t>
      </w:r>
      <w:r w:rsidR="00F14ACE" w:rsidRPr="00531285">
        <w:rPr>
          <w:rFonts w:cstheme="minorHAnsi"/>
        </w:rPr>
        <w:t>–</w:t>
      </w:r>
      <w:r w:rsidR="00BC6B0E" w:rsidRPr="00531285">
        <w:rPr>
          <w:rFonts w:cstheme="minorHAnsi"/>
        </w:rPr>
        <w:t xml:space="preserve"> S</w:t>
      </w:r>
      <w:r w:rsidR="006E1C42" w:rsidRPr="00531285">
        <w:rPr>
          <w:rFonts w:cstheme="minorHAnsi"/>
        </w:rPr>
        <w:t>9</w:t>
      </w:r>
      <w:r w:rsidR="008B2595" w:rsidRPr="00531285">
        <w:rPr>
          <w:rFonts w:cstheme="minorHAnsi"/>
        </w:rPr>
        <w:t>)</w:t>
      </w:r>
      <w:r w:rsidR="005B3FA4" w:rsidRPr="00531285">
        <w:rPr>
          <w:rFonts w:cstheme="minorHAnsi"/>
        </w:rPr>
        <w:t>.</w:t>
      </w:r>
    </w:p>
    <w:p w14:paraId="41BCD632" w14:textId="241C5A7F" w:rsidR="00DF5F52" w:rsidRPr="00531285" w:rsidRDefault="00DF5F52" w:rsidP="00E4010E">
      <w:pPr>
        <w:spacing w:line="360" w:lineRule="auto"/>
        <w:rPr>
          <w:rFonts w:cstheme="minorHAnsi"/>
          <w:b/>
        </w:rPr>
      </w:pPr>
      <w:r w:rsidRPr="00531285">
        <w:rPr>
          <w:rFonts w:cstheme="minorHAnsi"/>
          <w:b/>
        </w:rPr>
        <w:br w:type="page"/>
      </w:r>
    </w:p>
    <w:p w14:paraId="076827BC" w14:textId="7DE7D3FF" w:rsidR="000B33D9" w:rsidRPr="00531285" w:rsidRDefault="000B33D9" w:rsidP="00E4010E">
      <w:pPr>
        <w:spacing w:line="360" w:lineRule="auto"/>
        <w:rPr>
          <w:rFonts w:cstheme="minorHAnsi"/>
          <w:b/>
        </w:rPr>
      </w:pPr>
      <w:r w:rsidRPr="00531285">
        <w:rPr>
          <w:rFonts w:cstheme="minorHAnsi"/>
          <w:b/>
        </w:rPr>
        <w:lastRenderedPageBreak/>
        <w:t>Discussion</w:t>
      </w:r>
    </w:p>
    <w:p w14:paraId="7E177BE8" w14:textId="02488759" w:rsidR="001D3BCD" w:rsidRPr="00531285" w:rsidRDefault="001D3BCD" w:rsidP="001D3BCD">
      <w:pPr>
        <w:spacing w:line="360" w:lineRule="auto"/>
        <w:rPr>
          <w:rFonts w:cstheme="minorHAnsi"/>
        </w:rPr>
      </w:pPr>
      <w:r w:rsidRPr="00531285">
        <w:rPr>
          <w:rFonts w:cstheme="minorHAnsi"/>
        </w:rPr>
        <w:t xml:space="preserve">This study simulated larval dispersal from three recognised spawning events in a western boundary current, revealing the importance of the spawning events to settlement success can vary due to oceanographic processes. </w:t>
      </w:r>
      <w:r>
        <w:rPr>
          <w:rFonts w:cstheme="minorHAnsi"/>
        </w:rPr>
        <w:t>U</w:t>
      </w:r>
      <w:r w:rsidRPr="00531285">
        <w:rPr>
          <w:rFonts w:cstheme="minorHAnsi"/>
        </w:rPr>
        <w:t>nderstanding the temporal and spatial variability of spawning and settlement</w:t>
      </w:r>
      <w:r>
        <w:rPr>
          <w:rFonts w:cstheme="minorHAnsi"/>
        </w:rPr>
        <w:t xml:space="preserve"> in this region</w:t>
      </w:r>
      <w:r w:rsidRPr="00531285">
        <w:rPr>
          <w:rFonts w:cstheme="minorHAnsi"/>
        </w:rPr>
        <w:t xml:space="preserve"> is </w:t>
      </w:r>
      <w:r>
        <w:rPr>
          <w:rFonts w:cstheme="minorHAnsi"/>
        </w:rPr>
        <w:t>valuable</w:t>
      </w:r>
      <w:r w:rsidRPr="00531285">
        <w:rPr>
          <w:rFonts w:cstheme="minorHAnsi"/>
        </w:rPr>
        <w:t xml:space="preserve"> for fisheries management</w:t>
      </w:r>
      <w:r>
        <w:rPr>
          <w:rFonts w:cstheme="minorHAnsi"/>
        </w:rPr>
        <w:t>, given it is dominated by</w:t>
      </w:r>
      <w:r w:rsidRPr="00531285">
        <w:rPr>
          <w:rFonts w:cstheme="minorHAnsi"/>
        </w:rPr>
        <w:t xml:space="preserve"> a dynamic western boundary current region with strong seasonality, a dynamic eddy field</w:t>
      </w:r>
      <w:r>
        <w:rPr>
          <w:rFonts w:cstheme="minorHAnsi"/>
        </w:rPr>
        <w:t>,</w:t>
      </w:r>
      <w:r w:rsidRPr="00531285">
        <w:rPr>
          <w:rFonts w:cstheme="minorHAnsi"/>
        </w:rPr>
        <w:t xml:space="preserve"> and circulation that is changing as a result of climate change. </w:t>
      </w:r>
      <w:r>
        <w:rPr>
          <w:rFonts w:cstheme="minorHAnsi"/>
        </w:rPr>
        <w:t>Our analysis shows</w:t>
      </w:r>
      <w:r w:rsidRPr="00531285">
        <w:rPr>
          <w:rFonts w:cstheme="minorHAnsi"/>
        </w:rPr>
        <w:t xml:space="preserve"> that dispersal of larval </w:t>
      </w:r>
      <w:r w:rsidRPr="00531285">
        <w:rPr>
          <w:rFonts w:cstheme="minorHAnsi"/>
          <w:i/>
        </w:rPr>
        <w:t xml:space="preserve">P. saltatrix </w:t>
      </w:r>
      <w:r w:rsidRPr="00531285">
        <w:rPr>
          <w:rFonts w:cstheme="minorHAnsi"/>
        </w:rPr>
        <w:t>along the east coast of Australia is dependent on the multiple spawning events which contribute varying proportions of larvae along the coast</w:t>
      </w:r>
      <w:r>
        <w:rPr>
          <w:rFonts w:cstheme="minorHAnsi"/>
        </w:rPr>
        <w:t>,</w:t>
      </w:r>
      <w:r w:rsidRPr="00531285">
        <w:rPr>
          <w:rFonts w:cstheme="minorHAnsi"/>
        </w:rPr>
        <w:t xml:space="preserve"> and that the recently confirmed summer spawning event is particularly important for settlement in the southern portion of this species distribution. This research </w:t>
      </w:r>
      <w:r>
        <w:rPr>
          <w:rFonts w:cstheme="minorHAnsi"/>
        </w:rPr>
        <w:t>demonstrates that</w:t>
      </w:r>
      <w:r w:rsidRPr="00531285">
        <w:rPr>
          <w:rFonts w:cstheme="minorHAnsi"/>
        </w:rPr>
        <w:t xml:space="preserve"> dynamic ocean currents with seasonal variation </w:t>
      </w:r>
      <w:r>
        <w:rPr>
          <w:rFonts w:cstheme="minorHAnsi"/>
        </w:rPr>
        <w:t>can have a large influence on patterns of</w:t>
      </w:r>
      <w:r w:rsidRPr="00531285">
        <w:rPr>
          <w:rFonts w:cstheme="minorHAnsi"/>
        </w:rPr>
        <w:t xml:space="preserve"> larval dispersal</w:t>
      </w:r>
      <w:r>
        <w:rPr>
          <w:rFonts w:cstheme="minorHAnsi"/>
        </w:rPr>
        <w:t xml:space="preserve"> and settlement</w:t>
      </w:r>
      <w:r w:rsidRPr="00531285">
        <w:rPr>
          <w:rFonts w:cstheme="minorHAnsi"/>
        </w:rPr>
        <w:t>. By combining spawning information with particle tracking models</w:t>
      </w:r>
      <w:r>
        <w:rPr>
          <w:rFonts w:cstheme="minorHAnsi"/>
        </w:rPr>
        <w:t>,</w:t>
      </w:r>
      <w:r w:rsidRPr="00531285">
        <w:rPr>
          <w:rFonts w:cstheme="minorHAnsi"/>
        </w:rPr>
        <w:t xml:space="preserve"> it is possible to better understand dispersal dynamics and connectivity which can lead to more effective fisheries management.</w:t>
      </w:r>
    </w:p>
    <w:p w14:paraId="5891B359" w14:textId="6D06EB1B" w:rsidR="000C6DA7" w:rsidRPr="00531285" w:rsidRDefault="000C6DA7" w:rsidP="000C6DA7">
      <w:pPr>
        <w:spacing w:line="360" w:lineRule="auto"/>
        <w:rPr>
          <w:rFonts w:cstheme="minorHAnsi"/>
        </w:rPr>
      </w:pPr>
    </w:p>
    <w:p w14:paraId="7721DABD" w14:textId="3AF81114" w:rsidR="00CC3748" w:rsidRPr="00531285" w:rsidRDefault="00CC3748" w:rsidP="00E4010E">
      <w:pPr>
        <w:spacing w:line="360" w:lineRule="auto"/>
        <w:rPr>
          <w:rFonts w:cstheme="minorHAnsi"/>
          <w:i/>
        </w:rPr>
      </w:pPr>
    </w:p>
    <w:p w14:paraId="59B3FB63" w14:textId="3EC0EF0C" w:rsidR="006D3EE6" w:rsidRPr="00531285" w:rsidRDefault="006D3EE6" w:rsidP="00E4010E">
      <w:pPr>
        <w:spacing w:line="360" w:lineRule="auto"/>
        <w:rPr>
          <w:rFonts w:cstheme="minorHAnsi"/>
          <w:i/>
        </w:rPr>
      </w:pPr>
      <w:r w:rsidRPr="00531285">
        <w:rPr>
          <w:rFonts w:cstheme="minorHAnsi"/>
          <w:i/>
        </w:rPr>
        <w:t>Settlement times</w:t>
      </w:r>
    </w:p>
    <w:p w14:paraId="7219FFA5" w14:textId="19170DE7" w:rsidR="008740FD" w:rsidRPr="00531285" w:rsidRDefault="00E75EA0" w:rsidP="008740FD">
      <w:pPr>
        <w:spacing w:line="360" w:lineRule="auto"/>
        <w:rPr>
          <w:rFonts w:cstheme="minorHAnsi"/>
        </w:rPr>
      </w:pPr>
      <w:r w:rsidRPr="00531285">
        <w:rPr>
          <w:rFonts w:cstheme="minorHAnsi"/>
        </w:rPr>
        <w:t>Differences in temperature can have substantial impacts o</w:t>
      </w:r>
      <w:r w:rsidR="00EB7B6A">
        <w:rPr>
          <w:rFonts w:cstheme="minorHAnsi"/>
        </w:rPr>
        <w:t>n</w:t>
      </w:r>
      <w:r w:rsidRPr="00531285">
        <w:rPr>
          <w:rFonts w:cstheme="minorHAnsi"/>
        </w:rPr>
        <w:t xml:space="preserve"> populations</w:t>
      </w:r>
      <w:r w:rsidR="00EB7B6A">
        <w:rPr>
          <w:rFonts w:cstheme="minorHAnsi"/>
        </w:rPr>
        <w:t>,</w:t>
      </w:r>
      <w:r w:rsidRPr="00531285">
        <w:rPr>
          <w:rFonts w:cstheme="minorHAnsi"/>
        </w:rPr>
        <w:t xml:space="preserve"> with temperature directly influencing the pelagic larval duration </w:t>
      </w:r>
      <w:r w:rsidRPr="00531285">
        <w:rPr>
          <w:rFonts w:cstheme="minorHAnsi"/>
        </w:rPr>
        <w:fldChar w:fldCharType="begin">
          <w:fldData xml:space="preserve">PEVuZE5vdGU+PENpdGU+PEF1dGhvcj5TY2h1bnRlcjwvQXV0aG9yPjxZZWFyPjIwMTk8L1llYXI+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</w:fldData>
        </w:fldChar>
      </w:r>
      <w:r w:rsidR="00684E77">
        <w:rPr>
          <w:rFonts w:cstheme="minorHAnsi"/>
        </w:rPr>
        <w:instrText xml:space="preserve"> ADDIN EN.CITE </w:instrText>
      </w:r>
      <w:r w:rsidR="00684E77">
        <w:rPr>
          <w:rFonts w:cstheme="minorHAnsi"/>
        </w:rPr>
        <w:fldChar w:fldCharType="begin">
          <w:fldData xml:space="preserve">PEVuZE5vdGU+PENpdGU+PEF1dGhvcj5TY2h1bnRlcjwvQXV0aG9yPjxZZWFyPjIwMTk8L1llYXI+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</w:fldData>
        </w:fldChar>
      </w:r>
      <w:r w:rsidR="00684E77">
        <w:rPr>
          <w:rFonts w:cstheme="minorHAnsi"/>
        </w:rPr>
        <w:instrText xml:space="preserve"> ADDIN EN.CITE.DATA </w:instrText>
      </w:r>
      <w:r w:rsidR="00684E77">
        <w:rPr>
          <w:rFonts w:cstheme="minorHAnsi"/>
        </w:rPr>
      </w:r>
      <w:r w:rsidR="00684E77">
        <w:rPr>
          <w:rFonts w:cstheme="minorHAnsi"/>
        </w:rPr>
        <w:fldChar w:fldCharType="end"/>
      </w:r>
      <w:r w:rsidRPr="00531285">
        <w:rPr>
          <w:rFonts w:cstheme="minorHAnsi"/>
        </w:rPr>
      </w:r>
      <w:r w:rsidRPr="00531285">
        <w:rPr>
          <w:rFonts w:cstheme="minorHAnsi"/>
        </w:rPr>
        <w:fldChar w:fldCharType="separate"/>
      </w:r>
      <w:r w:rsidR="00684E77">
        <w:rPr>
          <w:rFonts w:cstheme="minorHAnsi"/>
          <w:noProof/>
        </w:rPr>
        <w:t>(PLD; O'Connor et al. 2007; Schunter et al. 2019)</w:t>
      </w:r>
      <w:r w:rsidRPr="00531285">
        <w:rPr>
          <w:rFonts w:cstheme="minorHAnsi"/>
        </w:rPr>
        <w:fldChar w:fldCharType="end"/>
      </w:r>
      <w:r w:rsidRPr="00531285">
        <w:rPr>
          <w:rFonts w:cstheme="minorHAnsi"/>
        </w:rPr>
        <w:t>. In our study, u</w:t>
      </w:r>
      <w:r w:rsidR="006D3EE6" w:rsidRPr="00531285">
        <w:rPr>
          <w:rFonts w:cstheme="minorHAnsi"/>
        </w:rPr>
        <w:t>s</w:t>
      </w:r>
      <w:r w:rsidRPr="00531285">
        <w:rPr>
          <w:rFonts w:cstheme="minorHAnsi"/>
        </w:rPr>
        <w:t>ing</w:t>
      </w:r>
      <w:r w:rsidR="006D3EE6" w:rsidRPr="00531285">
        <w:rPr>
          <w:rFonts w:cstheme="minorHAnsi"/>
        </w:rPr>
        <w:t xml:space="preserve"> </w:t>
      </w:r>
      <w:r w:rsidR="00A50948" w:rsidRPr="00531285">
        <w:rPr>
          <w:rFonts w:cstheme="minorHAnsi"/>
        </w:rPr>
        <w:t>d</w:t>
      </w:r>
      <w:r w:rsidR="006D3EE6" w:rsidRPr="00531285">
        <w:rPr>
          <w:rFonts w:cstheme="minorHAnsi"/>
        </w:rPr>
        <w:t>egree</w:t>
      </w:r>
      <w:r w:rsidR="00866AD6" w:rsidRPr="00531285">
        <w:rPr>
          <w:rFonts w:cstheme="minorHAnsi"/>
        </w:rPr>
        <w:t>-</w:t>
      </w:r>
      <w:r w:rsidR="00A50948" w:rsidRPr="00531285">
        <w:rPr>
          <w:rFonts w:cstheme="minorHAnsi"/>
        </w:rPr>
        <w:t>d</w:t>
      </w:r>
      <w:r w:rsidR="006D3EE6" w:rsidRPr="00531285">
        <w:rPr>
          <w:rFonts w:cstheme="minorHAnsi"/>
        </w:rPr>
        <w:t xml:space="preserve">ays to model temperature dependant growth rates and </w:t>
      </w:r>
      <w:r w:rsidR="00F03CDB" w:rsidRPr="00531285">
        <w:rPr>
          <w:rFonts w:cstheme="minorHAnsi"/>
        </w:rPr>
        <w:t xml:space="preserve">PLDs </w:t>
      </w:r>
      <w:r w:rsidR="006D3EE6" w:rsidRPr="00531285">
        <w:rPr>
          <w:rFonts w:cstheme="minorHAnsi"/>
        </w:rPr>
        <w:t>resulted</w:t>
      </w:r>
      <w:r w:rsidR="00EB7B6A">
        <w:rPr>
          <w:rFonts w:cstheme="minorHAnsi"/>
        </w:rPr>
        <w:t xml:space="preserve"> in</w:t>
      </w:r>
      <w:r w:rsidR="006D3EE6" w:rsidRPr="00531285">
        <w:rPr>
          <w:rFonts w:cstheme="minorHAnsi"/>
        </w:rPr>
        <w:t xml:space="preserve"> </w:t>
      </w:r>
      <w:r w:rsidRPr="00531285">
        <w:rPr>
          <w:rFonts w:cstheme="minorHAnsi"/>
        </w:rPr>
        <w:t>different</w:t>
      </w:r>
      <w:r w:rsidR="0040007D" w:rsidRPr="00531285">
        <w:rPr>
          <w:rFonts w:cstheme="minorHAnsi"/>
        </w:rPr>
        <w:t xml:space="preserve"> </w:t>
      </w:r>
      <w:r w:rsidR="00F03CDB" w:rsidRPr="00531285">
        <w:rPr>
          <w:rFonts w:cstheme="minorHAnsi"/>
        </w:rPr>
        <w:t>PLD</w:t>
      </w:r>
      <w:r w:rsidRPr="00531285">
        <w:rPr>
          <w:rFonts w:cstheme="minorHAnsi"/>
        </w:rPr>
        <w:t>s</w:t>
      </w:r>
      <w:r w:rsidR="00F03CDB" w:rsidRPr="00531285">
        <w:rPr>
          <w:rFonts w:cstheme="minorHAnsi"/>
        </w:rPr>
        <w:t xml:space="preserve"> </w:t>
      </w:r>
      <w:r w:rsidR="0040007D" w:rsidRPr="00531285">
        <w:rPr>
          <w:rFonts w:cstheme="minorHAnsi"/>
        </w:rPr>
        <w:t>and</w:t>
      </w:r>
      <w:r w:rsidR="00F03CDB" w:rsidRPr="00531285">
        <w:rPr>
          <w:rFonts w:cstheme="minorHAnsi"/>
        </w:rPr>
        <w:t xml:space="preserve"> therefore</w:t>
      </w:r>
      <w:r w:rsidR="0040007D" w:rsidRPr="00531285">
        <w:rPr>
          <w:rFonts w:cstheme="minorHAnsi"/>
        </w:rPr>
        <w:t xml:space="preserve"> mortality among</w:t>
      </w:r>
      <w:r w:rsidR="006D3EE6" w:rsidRPr="00531285">
        <w:rPr>
          <w:rFonts w:cstheme="minorHAnsi"/>
        </w:rPr>
        <w:t xml:space="preserve"> the three spawning events. For larvae settling in a suitable location (</w:t>
      </w:r>
      <w:r w:rsidR="0040007D" w:rsidRPr="00531285">
        <w:rPr>
          <w:rFonts w:cstheme="minorHAnsi"/>
        </w:rPr>
        <w:t xml:space="preserve">i.e. </w:t>
      </w:r>
      <w:r w:rsidR="006D3EE6" w:rsidRPr="00531285">
        <w:rPr>
          <w:rFonts w:cstheme="minorHAnsi"/>
        </w:rPr>
        <w:t xml:space="preserve">on the continental shelf), the </w:t>
      </w:r>
      <w:r w:rsidR="00771D99" w:rsidRPr="00531285">
        <w:rPr>
          <w:rFonts w:cstheme="minorHAnsi"/>
        </w:rPr>
        <w:t xml:space="preserve">mid-latitude </w:t>
      </w:r>
      <w:r w:rsidR="006D3EE6" w:rsidRPr="00531285">
        <w:rPr>
          <w:rFonts w:cstheme="minorHAnsi"/>
        </w:rPr>
        <w:t xml:space="preserve">summer spawning event </w:t>
      </w:r>
      <w:r w:rsidR="004759A8" w:rsidRPr="00531285">
        <w:rPr>
          <w:rFonts w:cstheme="minorHAnsi"/>
        </w:rPr>
        <w:t>settled on average</w:t>
      </w:r>
      <w:r w:rsidR="006D3EE6" w:rsidRPr="00531285">
        <w:rPr>
          <w:rFonts w:cstheme="minorHAnsi"/>
        </w:rPr>
        <w:t xml:space="preserve"> a day earlier than the</w:t>
      </w:r>
      <w:r w:rsidR="00771D99" w:rsidRPr="00531285">
        <w:rPr>
          <w:rFonts w:cstheme="minorHAnsi"/>
        </w:rPr>
        <w:t xml:space="preserve"> northern</w:t>
      </w:r>
      <w:r w:rsidR="006D3EE6" w:rsidRPr="00531285">
        <w:rPr>
          <w:rFonts w:cstheme="minorHAnsi"/>
        </w:rPr>
        <w:t xml:space="preserve"> spring spawning event and 2 days earlier than the</w:t>
      </w:r>
      <w:r w:rsidR="00771D99" w:rsidRPr="00531285">
        <w:rPr>
          <w:rFonts w:cstheme="minorHAnsi"/>
        </w:rPr>
        <w:t xml:space="preserve"> mid-latitude</w:t>
      </w:r>
      <w:r w:rsidR="006D3EE6" w:rsidRPr="00531285">
        <w:rPr>
          <w:rFonts w:cstheme="minorHAnsi"/>
        </w:rPr>
        <w:t xml:space="preserve"> spring spawning event.</w:t>
      </w:r>
      <w:r w:rsidR="00A50948" w:rsidRPr="00531285">
        <w:rPr>
          <w:rFonts w:cstheme="minorHAnsi"/>
        </w:rPr>
        <w:t xml:space="preserve"> This means that both the </w:t>
      </w:r>
      <w:r w:rsidR="00771D99" w:rsidRPr="00531285">
        <w:rPr>
          <w:rFonts w:cstheme="minorHAnsi"/>
        </w:rPr>
        <w:t xml:space="preserve">mid-latitude </w:t>
      </w:r>
      <w:r w:rsidR="004759A8" w:rsidRPr="00531285">
        <w:rPr>
          <w:rFonts w:cstheme="minorHAnsi"/>
        </w:rPr>
        <w:t xml:space="preserve">and </w:t>
      </w:r>
      <w:r w:rsidR="00771D99" w:rsidRPr="00531285">
        <w:rPr>
          <w:rFonts w:cstheme="minorHAnsi"/>
        </w:rPr>
        <w:t>northern</w:t>
      </w:r>
      <w:r w:rsidR="004759A8" w:rsidRPr="00531285">
        <w:rPr>
          <w:rFonts w:cstheme="minorHAnsi"/>
        </w:rPr>
        <w:t xml:space="preserve"> </w:t>
      </w:r>
      <w:r w:rsidR="00A50948" w:rsidRPr="00531285">
        <w:rPr>
          <w:rFonts w:cstheme="minorHAnsi"/>
        </w:rPr>
        <w:t>spring spawning events were subject to increased mortality</w:t>
      </w:r>
      <w:r w:rsidR="00F03CDB" w:rsidRPr="00531285">
        <w:rPr>
          <w:rFonts w:cstheme="minorHAnsi"/>
        </w:rPr>
        <w:t xml:space="preserve"> (up to 40 % of extra mortality of larvae compared to the shorter PLD)</w:t>
      </w:r>
      <w:r w:rsidR="00A50948" w:rsidRPr="00531285">
        <w:rPr>
          <w:rFonts w:cstheme="minorHAnsi"/>
        </w:rPr>
        <w:t xml:space="preserve"> as they were vulnerable to predation</w:t>
      </w:r>
      <w:r w:rsidR="0028540C" w:rsidRPr="00531285">
        <w:rPr>
          <w:rFonts w:cstheme="minorHAnsi"/>
        </w:rPr>
        <w:t xml:space="preserve"> in the pelagic environment</w:t>
      </w:r>
      <w:r w:rsidR="00A50948" w:rsidRPr="00531285">
        <w:rPr>
          <w:rFonts w:cstheme="minorHAnsi"/>
        </w:rPr>
        <w:t xml:space="preserve"> for longer. This was reflected in the percentage survival and </w:t>
      </w:r>
      <w:r w:rsidR="004759A8" w:rsidRPr="00531285">
        <w:rPr>
          <w:rFonts w:cstheme="minorHAnsi"/>
        </w:rPr>
        <w:t xml:space="preserve">percentage </w:t>
      </w:r>
      <w:r w:rsidR="00A50948" w:rsidRPr="00531285">
        <w:rPr>
          <w:rFonts w:cstheme="minorHAnsi"/>
        </w:rPr>
        <w:t>settlement of the three spawning periods with the</w:t>
      </w:r>
      <w:r w:rsidR="00771D99" w:rsidRPr="00531285">
        <w:rPr>
          <w:rFonts w:cstheme="minorHAnsi"/>
        </w:rPr>
        <w:t xml:space="preserve"> mid-latitude</w:t>
      </w:r>
      <w:r w:rsidR="00A50948" w:rsidRPr="00531285">
        <w:rPr>
          <w:rFonts w:cstheme="minorHAnsi"/>
        </w:rPr>
        <w:t xml:space="preserve"> summer </w:t>
      </w:r>
      <w:r w:rsidR="00771D99" w:rsidRPr="00531285">
        <w:rPr>
          <w:rFonts w:cstheme="minorHAnsi"/>
        </w:rPr>
        <w:t>spawning event showing</w:t>
      </w:r>
      <w:r w:rsidR="00A50948" w:rsidRPr="00531285">
        <w:rPr>
          <w:rFonts w:cstheme="minorHAnsi"/>
        </w:rPr>
        <w:t xml:space="preserve"> almost double the survival percentage of the</w:t>
      </w:r>
      <w:r w:rsidR="00771D99" w:rsidRPr="00531285">
        <w:rPr>
          <w:rFonts w:cstheme="minorHAnsi"/>
        </w:rPr>
        <w:t xml:space="preserve"> mid-latitude</w:t>
      </w:r>
      <w:r w:rsidR="00A50948" w:rsidRPr="00531285">
        <w:rPr>
          <w:rFonts w:cstheme="minorHAnsi"/>
        </w:rPr>
        <w:t xml:space="preserve"> spring spawning event</w:t>
      </w:r>
      <w:r w:rsidR="0040007D" w:rsidRPr="00531285">
        <w:rPr>
          <w:rFonts w:cstheme="minorHAnsi"/>
        </w:rPr>
        <w:t xml:space="preserve"> (Table 2)</w:t>
      </w:r>
      <w:r w:rsidR="00A50948" w:rsidRPr="00531285">
        <w:rPr>
          <w:rFonts w:cstheme="minorHAnsi"/>
        </w:rPr>
        <w:t xml:space="preserve">. </w:t>
      </w:r>
      <w:r w:rsidR="00D73DD2" w:rsidRPr="00531285">
        <w:rPr>
          <w:rFonts w:cstheme="minorHAnsi"/>
        </w:rPr>
        <w:t>Excluding mortality from these simulations</w:t>
      </w:r>
      <w:r w:rsidR="0040007D" w:rsidRPr="00531285">
        <w:rPr>
          <w:rFonts w:cstheme="minorHAnsi"/>
        </w:rPr>
        <w:t>,</w:t>
      </w:r>
      <w:r w:rsidR="00D73DD2" w:rsidRPr="00531285">
        <w:rPr>
          <w:rFonts w:cstheme="minorHAnsi"/>
        </w:rPr>
        <w:t xml:space="preserve"> as </w:t>
      </w:r>
      <w:r w:rsidR="0040007D" w:rsidRPr="00531285">
        <w:rPr>
          <w:rFonts w:cstheme="minorHAnsi"/>
        </w:rPr>
        <w:t>some</w:t>
      </w:r>
      <w:r w:rsidR="00D73DD2" w:rsidRPr="00531285">
        <w:rPr>
          <w:rFonts w:cstheme="minorHAnsi"/>
        </w:rPr>
        <w:t xml:space="preserve"> previous connectivity studies have done</w:t>
      </w:r>
      <w:r w:rsidR="0040007D" w:rsidRPr="00531285">
        <w:rPr>
          <w:rFonts w:cstheme="minorHAnsi"/>
        </w:rPr>
        <w:t>,</w:t>
      </w:r>
      <w:r w:rsidR="00D73DD2" w:rsidRPr="00531285">
        <w:rPr>
          <w:rFonts w:cstheme="minorHAnsi"/>
        </w:rPr>
        <w:t xml:space="preserve"> </w:t>
      </w:r>
      <w:r w:rsidR="0040007D" w:rsidRPr="00531285">
        <w:rPr>
          <w:rFonts w:cstheme="minorHAnsi"/>
        </w:rPr>
        <w:t>r</w:t>
      </w:r>
      <w:r w:rsidR="00A50948" w:rsidRPr="00531285">
        <w:rPr>
          <w:rFonts w:cstheme="minorHAnsi"/>
        </w:rPr>
        <w:t>esult</w:t>
      </w:r>
      <w:r w:rsidR="0040007D" w:rsidRPr="00531285">
        <w:rPr>
          <w:rFonts w:cstheme="minorHAnsi"/>
        </w:rPr>
        <w:t>s</w:t>
      </w:r>
      <w:r w:rsidR="00A50948" w:rsidRPr="00531285">
        <w:rPr>
          <w:rFonts w:cstheme="minorHAnsi"/>
        </w:rPr>
        <w:t xml:space="preserve"> in the</w:t>
      </w:r>
      <w:r w:rsidR="00A136ED" w:rsidRPr="00531285">
        <w:rPr>
          <w:rFonts w:cstheme="minorHAnsi"/>
        </w:rPr>
        <w:t xml:space="preserve"> mid-latitude</w:t>
      </w:r>
      <w:r w:rsidR="00A50948" w:rsidRPr="00531285">
        <w:rPr>
          <w:rFonts w:cstheme="minorHAnsi"/>
        </w:rPr>
        <w:t xml:space="preserve"> spring spawning event being </w:t>
      </w:r>
      <w:r w:rsidR="00D73DD2" w:rsidRPr="00531285">
        <w:rPr>
          <w:rFonts w:cstheme="minorHAnsi"/>
        </w:rPr>
        <w:t>over</w:t>
      </w:r>
      <w:r w:rsidR="0040007D" w:rsidRPr="00531285">
        <w:rPr>
          <w:rFonts w:cstheme="minorHAnsi"/>
        </w:rPr>
        <w:t>-</w:t>
      </w:r>
      <w:r w:rsidR="00D73DD2" w:rsidRPr="00531285">
        <w:rPr>
          <w:rFonts w:cstheme="minorHAnsi"/>
        </w:rPr>
        <w:t>represented</w:t>
      </w:r>
      <w:r w:rsidR="00A50948" w:rsidRPr="00531285">
        <w:rPr>
          <w:rFonts w:cstheme="minorHAnsi"/>
        </w:rPr>
        <w:t xml:space="preserve"> in the final </w:t>
      </w:r>
      <w:r w:rsidR="004759A8" w:rsidRPr="00531285">
        <w:rPr>
          <w:rFonts w:cstheme="minorHAnsi"/>
        </w:rPr>
        <w:t>larval</w:t>
      </w:r>
      <w:r w:rsidR="00A50948" w:rsidRPr="00531285">
        <w:rPr>
          <w:rFonts w:cstheme="minorHAnsi"/>
        </w:rPr>
        <w:t xml:space="preserve"> survival and settlement numbers</w:t>
      </w:r>
      <w:r w:rsidR="00207644" w:rsidRPr="00531285">
        <w:rPr>
          <w:rFonts w:cstheme="minorHAnsi"/>
        </w:rPr>
        <w:t xml:space="preserve"> (Figure S6)</w:t>
      </w:r>
      <w:r w:rsidR="00A50948" w:rsidRPr="00531285">
        <w:rPr>
          <w:rFonts w:cstheme="minorHAnsi"/>
        </w:rPr>
        <w:t xml:space="preserve">. </w:t>
      </w:r>
      <w:r w:rsidR="008740FD" w:rsidRPr="00531285">
        <w:rPr>
          <w:rFonts w:cstheme="minorHAnsi"/>
        </w:rPr>
        <w:t xml:space="preserve">It is well recognised that increasing temperature reduces the PLD of most taxa and changing ocean temperatures have large implications </w:t>
      </w:r>
      <w:r w:rsidR="008740FD" w:rsidRPr="00531285">
        <w:rPr>
          <w:rFonts w:cstheme="minorHAnsi"/>
        </w:rPr>
        <w:lastRenderedPageBreak/>
        <w:t xml:space="preserve">for connectivity through changes in dispersal distance and survival </w:t>
      </w:r>
      <w:r w:rsidR="008740FD" w:rsidRPr="00531285">
        <w:rPr>
          <w:rFonts w:cstheme="minorHAnsi"/>
        </w:rPr>
        <w:fldChar w:fldCharType="begin">
          <w:fldData xml:space="preserve">PEVuZE5vdGU+PENpdGU+PEF1dGhvcj5PJmFwb3M7Q29ubm9yPC9BdXRob3I+PFllYXI+MjAwNzwv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</w:fldData>
        </w:fldChar>
      </w:r>
      <w:r w:rsidR="00684E77">
        <w:rPr>
          <w:rFonts w:cstheme="minorHAnsi"/>
        </w:rPr>
        <w:instrText xml:space="preserve"> ADDIN EN.CITE </w:instrText>
      </w:r>
      <w:r w:rsidR="00684E77">
        <w:rPr>
          <w:rFonts w:cstheme="minorHAnsi"/>
        </w:rPr>
        <w:fldChar w:fldCharType="begin">
          <w:fldData xml:space="preserve">PEVuZE5vdGU+PENpdGU+PEF1dGhvcj5PJmFwb3M7Q29ubm9yPC9BdXRob3I+PFllYXI+MjAwNzwv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</w:fldData>
        </w:fldChar>
      </w:r>
      <w:r w:rsidR="00684E77">
        <w:rPr>
          <w:rFonts w:cstheme="minorHAnsi"/>
        </w:rPr>
        <w:instrText xml:space="preserve"> ADDIN EN.CITE.DATA </w:instrText>
      </w:r>
      <w:r w:rsidR="00684E77">
        <w:rPr>
          <w:rFonts w:cstheme="minorHAnsi"/>
        </w:rPr>
      </w:r>
      <w:r w:rsidR="00684E77">
        <w:rPr>
          <w:rFonts w:cstheme="minorHAnsi"/>
        </w:rPr>
        <w:fldChar w:fldCharType="end"/>
      </w:r>
      <w:r w:rsidR="008740FD" w:rsidRPr="00531285">
        <w:rPr>
          <w:rFonts w:cstheme="minorHAnsi"/>
        </w:rPr>
      </w:r>
      <w:r w:rsidR="008740FD" w:rsidRPr="00531285">
        <w:rPr>
          <w:rFonts w:cstheme="minorHAnsi"/>
        </w:rPr>
        <w:fldChar w:fldCharType="separate"/>
      </w:r>
      <w:r w:rsidR="00684E77">
        <w:rPr>
          <w:rFonts w:cstheme="minorHAnsi"/>
          <w:noProof/>
        </w:rPr>
        <w:t>(O'Connor et al. 2007; Treml et al. 2012)</w:t>
      </w:r>
      <w:r w:rsidR="008740FD" w:rsidRPr="00531285">
        <w:rPr>
          <w:rFonts w:cstheme="minorHAnsi"/>
        </w:rPr>
        <w:fldChar w:fldCharType="end"/>
      </w:r>
      <w:r w:rsidR="008740FD" w:rsidRPr="00531285">
        <w:rPr>
          <w:rFonts w:cstheme="minorHAnsi"/>
        </w:rPr>
        <w:t xml:space="preserve">. By including a temperature dependent PLD in particle tracking models, these models are better able to capture the important differences in survival and dispersal which may be driven by changes in water temperature. Degree-days </w:t>
      </w:r>
      <w:r w:rsidR="008740FD" w:rsidRPr="00531285">
        <w:rPr>
          <w:rFonts w:cstheme="minorHAnsi"/>
        </w:rPr>
        <w:fldChar w:fldCharType="begin">
          <w:fldData xml:space="preserve">PEVuZE5vdGU+PENpdGU+PEF1dGhvcj5FdmVyZXR0PC9BdXRob3I+PFllYXI+MjAxNzwvWWVhcj48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</w:fldData>
        </w:fldChar>
      </w:r>
      <w:r w:rsidR="00684E77">
        <w:rPr>
          <w:rFonts w:cstheme="minorHAnsi"/>
        </w:rPr>
        <w:instrText xml:space="preserve"> ADDIN EN.CITE </w:instrText>
      </w:r>
      <w:r w:rsidR="00684E77">
        <w:rPr>
          <w:rFonts w:cstheme="minorHAnsi"/>
        </w:rPr>
        <w:fldChar w:fldCharType="begin">
          <w:fldData xml:space="preserve">PEVuZE5vdGU+PENpdGU+PEF1dGhvcj5FdmVyZXR0PC9BdXRob3I+PFllYXI+MjAxNzwvWWVhcj48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</w:fldData>
        </w:fldChar>
      </w:r>
      <w:r w:rsidR="00684E77">
        <w:rPr>
          <w:rFonts w:cstheme="minorHAnsi"/>
        </w:rPr>
        <w:instrText xml:space="preserve"> ADDIN EN.CITE.DATA </w:instrText>
      </w:r>
      <w:r w:rsidR="00684E77">
        <w:rPr>
          <w:rFonts w:cstheme="minorHAnsi"/>
        </w:rPr>
      </w:r>
      <w:r w:rsidR="00684E77">
        <w:rPr>
          <w:rFonts w:cstheme="minorHAnsi"/>
        </w:rPr>
        <w:fldChar w:fldCharType="end"/>
      </w:r>
      <w:r w:rsidR="008740FD" w:rsidRPr="00531285">
        <w:rPr>
          <w:rFonts w:cstheme="minorHAnsi"/>
        </w:rPr>
      </w:r>
      <w:r w:rsidR="008740FD" w:rsidRPr="00531285">
        <w:rPr>
          <w:rFonts w:cstheme="minorHAnsi"/>
        </w:rPr>
        <w:fldChar w:fldCharType="separate"/>
      </w:r>
      <w:r w:rsidR="00684E77">
        <w:rPr>
          <w:rFonts w:cstheme="minorHAnsi"/>
          <w:noProof/>
        </w:rPr>
        <w:t>(Everett et al. 2017; Samsing et al. 2017)</w:t>
      </w:r>
      <w:r w:rsidR="008740FD" w:rsidRPr="00531285">
        <w:rPr>
          <w:rFonts w:cstheme="minorHAnsi"/>
        </w:rPr>
        <w:fldChar w:fldCharType="end"/>
      </w:r>
      <w:r w:rsidR="008740FD" w:rsidRPr="00531285">
        <w:rPr>
          <w:rFonts w:cstheme="minorHAnsi"/>
        </w:rPr>
        <w:t xml:space="preserve"> and mortality associated with temperature thresholds </w:t>
      </w:r>
      <w:r w:rsidR="008740FD" w:rsidRPr="00531285">
        <w:rPr>
          <w:rFonts w:cstheme="minorHAnsi"/>
        </w:rPr>
        <w:fldChar w:fldCharType="begin"/>
      </w:r>
      <w:r w:rsidR="008740FD" w:rsidRPr="00531285">
        <w:rPr>
          <w:rFonts w:cstheme="minorHAnsi"/>
        </w:rPr>
        <w:instrText xml:space="preserve"> ADDIN EN.CITE &lt;EndNote&gt;&lt;Cite&gt;&lt;Author&gt;Cetina-Heredia&lt;/Author&gt;&lt;Year&gt;2015&lt;/Year&gt;&lt;RecNum&gt;520&lt;/RecNum&gt;&lt;DisplayText&gt;(Cetina-Heredia et al. 2015)&lt;/DisplayText&gt;&lt;record&gt;&lt;rec-number&gt;520&lt;/rec-number&gt;&lt;foreign-keys&gt;&lt;key app="EN" db-id="tpvtxxttc2dzapezfe4xfz5nxr9at0sv9zrz" timestamp="1565831972"&gt;520&lt;/key&gt;&lt;/foreign-keys&gt;&lt;ref-type name="Journal Article"&gt;17&lt;/ref-type&gt;&lt;contributors&gt;&lt;authors&gt;&lt;author&gt;Cetina-Heredia, Paulina&lt;/author&gt;&lt;author&gt;Roughan, Moninya&lt;/author&gt;&lt;author&gt;van Sebille, Erik&lt;/author&gt;&lt;author&gt;Feng, Ming&lt;/author&gt;&lt;author&gt;Coleman, Melinda A.&lt;/author&gt;&lt;/authors&gt;&lt;/contributors&gt;&lt;titles&gt;&lt;title&gt;Strengthened currents override the effect of warming on lobster larval dispersal and survival&lt;/title&gt;&lt;secondary-title&gt;Global Change Biology&lt;/secondary-title&gt;&lt;/titles&gt;&lt;periodical&gt;&lt;full-title&gt;Global Change Biology&lt;/full-title&gt;&lt;abbr-1&gt;Global Change Biol.&lt;/abbr-1&gt;&lt;abbr-2&gt;Global Change Biol&lt;/abbr-2&gt;&lt;/periodical&gt;&lt;pages&gt;4377-4386&lt;/pages&gt;&lt;volume&gt;21&lt;/volume&gt;&lt;number&gt;12&lt;/number&gt;&lt;dates&gt;&lt;year&gt;2015&lt;/year&gt;&lt;/dates&gt;&lt;isbn&gt;1354-1013&lt;/isbn&gt;&lt;urls&gt;&lt;related-urls&gt;&lt;url&gt;https://onlinelibrary.wiley.com/doi/abs/10.1111/gcb.13063&lt;/url&gt;&lt;/related-urls&gt;&lt;/urls&gt;&lt;electronic-resource-num&gt;10.1111/gcb.13063&lt;/electronic-resource-num&gt;&lt;/record&gt;&lt;/Cite&gt;&lt;/EndNote&gt;</w:instrText>
      </w:r>
      <w:r w:rsidR="008740FD" w:rsidRPr="00531285">
        <w:rPr>
          <w:rFonts w:cstheme="minorHAnsi"/>
        </w:rPr>
        <w:fldChar w:fldCharType="separate"/>
      </w:r>
      <w:r w:rsidR="008740FD" w:rsidRPr="00531285">
        <w:rPr>
          <w:rFonts w:cstheme="minorHAnsi"/>
          <w:noProof/>
        </w:rPr>
        <w:t>(Cetina-Heredia et al. 2015)</w:t>
      </w:r>
      <w:r w:rsidR="008740FD" w:rsidRPr="00531285">
        <w:rPr>
          <w:rFonts w:cstheme="minorHAnsi"/>
        </w:rPr>
        <w:fldChar w:fldCharType="end"/>
      </w:r>
      <w:r w:rsidR="008740FD" w:rsidRPr="00531285">
        <w:rPr>
          <w:rFonts w:cstheme="minorHAnsi"/>
        </w:rPr>
        <w:t xml:space="preserve"> have been used successfully before in particle tracking models but it is still uncommon for models to incorporate the effects of temperature. Our findings confirm that when available, temperature dependant settlement (PLDs) should be included in particle tracking models to account for faster growth, earlier settlement, and therefore reduced mortality occurring in warmer waters </w:t>
      </w:r>
      <w:r w:rsidR="008740FD" w:rsidRPr="00531285">
        <w:rPr>
          <w:rFonts w:cstheme="minorHAnsi"/>
        </w:rPr>
        <w:fldChar w:fldCharType="begin">
          <w:fldData xml:space="preserve">PEVuZE5vdGU+PENpdGU+PEF1dGhvcj5OZXVoZWltZXI8L0F1dGhvcj48WWVhcj4yMDA3PC9ZZWFy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==
</w:fldData>
        </w:fldChar>
      </w:r>
      <w:r w:rsidR="00684E77">
        <w:rPr>
          <w:rFonts w:cstheme="minorHAnsi"/>
        </w:rPr>
        <w:instrText xml:space="preserve"> ADDIN EN.CITE </w:instrText>
      </w:r>
      <w:r w:rsidR="00684E77">
        <w:rPr>
          <w:rFonts w:cstheme="minorHAnsi"/>
        </w:rPr>
        <w:fldChar w:fldCharType="begin">
          <w:fldData xml:space="preserve">PEVuZE5vdGU+PENpdGU+PEF1dGhvcj5OZXVoZWltZXI8L0F1dGhvcj48WWVhcj4yMDA3PC9ZZWFy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==
</w:fldData>
        </w:fldChar>
      </w:r>
      <w:r w:rsidR="00684E77">
        <w:rPr>
          <w:rFonts w:cstheme="minorHAnsi"/>
        </w:rPr>
        <w:instrText xml:space="preserve"> ADDIN EN.CITE.DATA </w:instrText>
      </w:r>
      <w:r w:rsidR="00684E77">
        <w:rPr>
          <w:rFonts w:cstheme="minorHAnsi"/>
        </w:rPr>
      </w:r>
      <w:r w:rsidR="00684E77">
        <w:rPr>
          <w:rFonts w:cstheme="minorHAnsi"/>
        </w:rPr>
        <w:fldChar w:fldCharType="end"/>
      </w:r>
      <w:r w:rsidR="008740FD" w:rsidRPr="00531285">
        <w:rPr>
          <w:rFonts w:cstheme="minorHAnsi"/>
        </w:rPr>
      </w:r>
      <w:r w:rsidR="008740FD" w:rsidRPr="00531285">
        <w:rPr>
          <w:rFonts w:cstheme="minorHAnsi"/>
        </w:rPr>
        <w:fldChar w:fldCharType="separate"/>
      </w:r>
      <w:r w:rsidR="00684E77">
        <w:rPr>
          <w:rFonts w:cstheme="minorHAnsi"/>
          <w:noProof/>
        </w:rPr>
        <w:t>(Houde 1989a; Neuheimer and Taggart 2007)</w:t>
      </w:r>
      <w:r w:rsidR="008740FD" w:rsidRPr="00531285">
        <w:rPr>
          <w:rFonts w:cstheme="minorHAnsi"/>
        </w:rPr>
        <w:fldChar w:fldCharType="end"/>
      </w:r>
      <w:r w:rsidR="008740FD" w:rsidRPr="00531285">
        <w:rPr>
          <w:rFonts w:cstheme="minorHAnsi"/>
        </w:rPr>
        <w:t>.</w:t>
      </w:r>
    </w:p>
    <w:p w14:paraId="733D561C" w14:textId="77777777" w:rsidR="006D3EE6" w:rsidRPr="00531285" w:rsidRDefault="006D3EE6" w:rsidP="00E4010E">
      <w:pPr>
        <w:spacing w:line="360" w:lineRule="auto"/>
        <w:rPr>
          <w:rFonts w:cstheme="minorHAnsi"/>
          <w:i/>
        </w:rPr>
      </w:pPr>
    </w:p>
    <w:p w14:paraId="06D4283B" w14:textId="5B7F7000" w:rsidR="00CC3748" w:rsidRPr="00531285" w:rsidRDefault="00CC3748" w:rsidP="00E4010E">
      <w:pPr>
        <w:spacing w:line="360" w:lineRule="auto"/>
        <w:rPr>
          <w:rFonts w:cstheme="minorHAnsi"/>
          <w:i/>
        </w:rPr>
      </w:pPr>
      <w:r w:rsidRPr="00531285">
        <w:rPr>
          <w:rFonts w:cstheme="minorHAnsi"/>
          <w:i/>
        </w:rPr>
        <w:t xml:space="preserve">Larval </w:t>
      </w:r>
      <w:r w:rsidR="00A50948" w:rsidRPr="00531285">
        <w:rPr>
          <w:rFonts w:cstheme="minorHAnsi"/>
          <w:i/>
        </w:rPr>
        <w:t>d</w:t>
      </w:r>
      <w:r w:rsidRPr="00531285">
        <w:rPr>
          <w:rFonts w:cstheme="minorHAnsi"/>
          <w:i/>
        </w:rPr>
        <w:t>ispersal</w:t>
      </w:r>
    </w:p>
    <w:p w14:paraId="74C17976" w14:textId="04C25810" w:rsidR="00CC3748" w:rsidRPr="00531285" w:rsidRDefault="00AF0965" w:rsidP="00E4010E">
      <w:pPr>
        <w:spacing w:line="360" w:lineRule="auto"/>
        <w:rPr>
          <w:rFonts w:cstheme="minorHAnsi"/>
        </w:rPr>
      </w:pPr>
      <w:r w:rsidRPr="00531285">
        <w:rPr>
          <w:rFonts w:cstheme="minorHAnsi"/>
        </w:rPr>
        <w:t>The forward simulations revealed that the northern spring spawning event is highly important for overall</w:t>
      </w:r>
      <w:r w:rsidR="0028467C" w:rsidRPr="00531285">
        <w:rPr>
          <w:rFonts w:cstheme="minorHAnsi"/>
        </w:rPr>
        <w:t xml:space="preserve"> </w:t>
      </w:r>
      <w:r w:rsidR="0028467C" w:rsidRPr="00531285">
        <w:rPr>
          <w:rFonts w:cstheme="minorHAnsi"/>
          <w:i/>
          <w:iCs/>
        </w:rPr>
        <w:t>P. saltatrix</w:t>
      </w:r>
      <w:r w:rsidRPr="00531285">
        <w:rPr>
          <w:rFonts w:cstheme="minorHAnsi"/>
        </w:rPr>
        <w:t xml:space="preserve"> population connectivity and recruitment. Assuming a constant rate of spawning (day</w:t>
      </w:r>
      <w:r w:rsidRPr="00531285">
        <w:rPr>
          <w:rFonts w:cstheme="minorHAnsi"/>
          <w:vertAlign w:val="superscript"/>
        </w:rPr>
        <w:t>-1</w:t>
      </w:r>
      <w:r w:rsidRPr="00531285">
        <w:rPr>
          <w:rFonts w:cstheme="minorHAnsi"/>
        </w:rPr>
        <w:t>), the northern spring spawning event has the largest number of larvae which settle on the continental shelf. However, both mid-latitude spawning events, which incorporate the recent information expanding the</w:t>
      </w:r>
      <w:r w:rsidR="005569C2" w:rsidRPr="00531285">
        <w:rPr>
          <w:rFonts w:cstheme="minorHAnsi"/>
        </w:rPr>
        <w:t xml:space="preserve"> latitudinal and temporal</w:t>
      </w:r>
      <w:r w:rsidRPr="00531285">
        <w:rPr>
          <w:rFonts w:cstheme="minorHAnsi"/>
        </w:rPr>
        <w:t xml:space="preserve"> spawning </w:t>
      </w:r>
      <w:r w:rsidR="005569C2" w:rsidRPr="00531285">
        <w:rPr>
          <w:rFonts w:cstheme="minorHAnsi"/>
        </w:rPr>
        <w:t xml:space="preserve">extent </w:t>
      </w:r>
      <w:r w:rsidRPr="00531285">
        <w:rPr>
          <w:rFonts w:cstheme="minorHAnsi"/>
        </w:rPr>
        <w:t xml:space="preserve">of </w:t>
      </w:r>
      <w:r w:rsidRPr="00531285">
        <w:rPr>
          <w:rFonts w:cstheme="minorHAnsi"/>
          <w:i/>
          <w:iCs/>
        </w:rPr>
        <w:t>P. saltatrix</w:t>
      </w:r>
      <w:r w:rsidRPr="00531285">
        <w:rPr>
          <w:rFonts w:cstheme="minorHAnsi"/>
        </w:rPr>
        <w:t xml:space="preserve"> </w:t>
      </w:r>
      <w:r w:rsidRPr="00531285">
        <w:rPr>
          <w:rFonts w:cstheme="minorHAnsi"/>
        </w:rPr>
        <w:fldChar w:fldCharType="begin"/>
      </w:r>
      <w:r w:rsidRPr="00531285">
        <w:rPr>
          <w:rFonts w:cstheme="minorHAnsi"/>
        </w:rPr>
        <w:instrText xml:space="preserve"> ADDIN EN.CITE &lt;EndNote&gt;&lt;Cite&gt;&lt;Author&gt;Schilling&lt;/Author&gt;&lt;Year&gt;2019&lt;/Year&gt;&lt;RecNum&gt;468&lt;/RecNum&gt;&lt;DisplayText&gt;(Schilling et al. 2019)&lt;/DisplayText&gt;&lt;record&gt;&lt;rec-number&gt;468&lt;/rec-number&gt;&lt;foreign-keys&gt;&lt;key app="EN" db-id="tpvtxxttc2dzapezfe4xfz5nxr9at0sv9zrz" timestamp="1556252102"&gt;468&lt;/key&gt;&lt;/foreign-keys&gt;&lt;ref-type name="Journal Article"&gt;17&lt;/ref-type&gt;&lt;contributors&gt;&lt;authors&gt;&lt;author&gt;Schilling, Hayden T.&lt;/author&gt;&lt;author&gt;Smith, James A.&lt;/author&gt;&lt;author&gt;Stewart, John&lt;/author&gt;&lt;author&gt;Everett, Jason D.&lt;/author&gt;&lt;author&gt;Hughes, Julian M.&lt;/author&gt;&lt;author&gt;Suthers, Iain M.&lt;/author&gt;&lt;/authors&gt;&lt;/contributors&gt;&lt;titles&gt;&lt;title&gt;&lt;style face="normal" font="default" size="100%"&gt;Reduced exploitation is associated with an altered sex ratio and larger length at maturity in southwest Pacific (east Australian) &lt;/style&gt;&lt;style face="italic" font="default" size="100%"&gt;Pomatomus saltatrix&lt;/style&gt;&lt;/title&gt;&lt;secondary-title&gt;Marine Environmental Research&lt;/secondary-title&gt;&lt;/titles&gt;&lt;periodical&gt;&lt;full-title&gt;Marine Environmental Research&lt;/full-title&gt;&lt;abbr-1&gt;Mar. Environ. Res.&lt;/abbr-1&gt;&lt;abbr-2&gt;Mar Environ Res&lt;/abbr-2&gt;&lt;/periodical&gt;&lt;pages&gt;72-79&lt;/pages&gt;&lt;volume&gt;147&lt;/volume&gt;&lt;keywords&gt;&lt;keyword&gt;Reproductive biology&lt;/keyword&gt;&lt;keyword&gt;Bluefish&lt;/keyword&gt;&lt;keyword&gt;Fecundity&lt;/keyword&gt;&lt;keyword&gt;Multiple spawning periods&lt;/keyword&gt;&lt;keyword&gt;Tailor&lt;/keyword&gt;&lt;keyword&gt;Historical changes&lt;/keyword&gt;&lt;keyword&gt;Fishing effects&lt;/keyword&gt;&lt;/keywords&gt;&lt;dates&gt;&lt;year&gt;2019&lt;/year&gt;&lt;pub-dates&gt;&lt;date&gt;2019/03/03/&lt;/date&gt;&lt;/pub-dates&gt;&lt;/dates&gt;&lt;isbn&gt;0141-1136&lt;/isbn&gt;&lt;urls&gt;&lt;related-urls&gt;&lt;url&gt;&lt;style face="underline" font="default" size="100%"&gt;http://www.sciencedirect.com/science/article/pii/S0141113618308900&lt;/style&gt;&lt;/url&gt;&lt;/related-urls&gt;&lt;/urls&gt;&lt;electronic-resource-num&gt;&lt;style face="underline" font="default" size="100%"&gt;https://doi.org/10.1016/j.marenvres.2019.02.012&lt;/style&gt;&lt;/electronic-resource-num&gt;&lt;/record&gt;&lt;/Cite&gt;&lt;/EndNote&gt;</w:instrText>
      </w:r>
      <w:r w:rsidRPr="00531285">
        <w:rPr>
          <w:rFonts w:cstheme="minorHAnsi"/>
        </w:rPr>
        <w:fldChar w:fldCharType="separate"/>
      </w:r>
      <w:r w:rsidRPr="00531285">
        <w:rPr>
          <w:rFonts w:cstheme="minorHAnsi"/>
          <w:noProof/>
        </w:rPr>
        <w:t>(Schilling et al. 2019)</w:t>
      </w:r>
      <w:r w:rsidRPr="00531285">
        <w:rPr>
          <w:rFonts w:cstheme="minorHAnsi"/>
        </w:rPr>
        <w:fldChar w:fldCharType="end"/>
      </w:r>
      <w:r w:rsidRPr="00531285">
        <w:rPr>
          <w:rFonts w:cstheme="minorHAnsi"/>
        </w:rPr>
        <w:t xml:space="preserve">, contribute more larvae to the southern part of the species range (south of 34° S). The mid-latitude summer spawning event contributed the highest proportion of settled particles south of 30° S, with the importance of this spawning event increasing with latitude. It is likely the two recently </w:t>
      </w:r>
      <w:r w:rsidR="00615F2A" w:rsidRPr="00531285">
        <w:rPr>
          <w:rFonts w:cstheme="minorHAnsi"/>
        </w:rPr>
        <w:t>identified</w:t>
      </w:r>
      <w:r w:rsidRPr="00531285">
        <w:rPr>
          <w:rFonts w:cstheme="minorHAnsi"/>
        </w:rPr>
        <w:t xml:space="preserve"> mid-latitude spawning events drive recruitment in southern Australian (south of 3</w:t>
      </w:r>
      <w:r w:rsidR="005569C2" w:rsidRPr="00531285">
        <w:rPr>
          <w:rFonts w:cstheme="minorHAnsi"/>
        </w:rPr>
        <w:t>6</w:t>
      </w:r>
      <w:r w:rsidRPr="00531285">
        <w:rPr>
          <w:rFonts w:cstheme="minorHAnsi"/>
        </w:rPr>
        <w:t xml:space="preserve">° S), where commercial catch of </w:t>
      </w:r>
      <w:r w:rsidRPr="00531285">
        <w:rPr>
          <w:rFonts w:cstheme="minorHAnsi"/>
          <w:i/>
        </w:rPr>
        <w:t>P. saltatrix</w:t>
      </w:r>
      <w:r w:rsidRPr="00531285">
        <w:rPr>
          <w:rFonts w:cstheme="minorHAnsi"/>
        </w:rPr>
        <w:t xml:space="preserve"> is small and often variable </w:t>
      </w:r>
      <w:r w:rsidRPr="00531285">
        <w:rPr>
          <w:rFonts w:cstheme="minorHAnsi"/>
        </w:rPr>
        <w:fldChar w:fldCharType="begin">
          <w:fldData xml:space="preserve">PEVuZE5vdGU+PENpdGU+PEF1dGhvcj5MaXRoZXJsYW5kPC9BdXRob3I+PFllYXI+MjAxNjwvWWVh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</w:fldData>
        </w:fldChar>
      </w:r>
      <w:r w:rsidR="00684E77">
        <w:rPr>
          <w:rFonts w:cstheme="minorHAnsi"/>
        </w:rPr>
        <w:instrText xml:space="preserve"> ADDIN EN.CITE </w:instrText>
      </w:r>
      <w:r w:rsidR="00684E77">
        <w:rPr>
          <w:rFonts w:cstheme="minorHAnsi"/>
        </w:rPr>
        <w:fldChar w:fldCharType="begin">
          <w:fldData xml:space="preserve">PEVuZE5vdGU+PENpdGU+PEF1dGhvcj5MaXRoZXJsYW5kPC9BdXRob3I+PFllYXI+MjAxNjwvWWVh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</w:fldData>
        </w:fldChar>
      </w:r>
      <w:r w:rsidR="00684E77">
        <w:rPr>
          <w:rFonts w:cstheme="minorHAnsi"/>
        </w:rPr>
        <w:instrText xml:space="preserve"> ADDIN EN.CITE.DATA </w:instrText>
      </w:r>
      <w:r w:rsidR="00684E77">
        <w:rPr>
          <w:rFonts w:cstheme="minorHAnsi"/>
        </w:rPr>
      </w:r>
      <w:r w:rsidR="00684E77">
        <w:rPr>
          <w:rFonts w:cstheme="minorHAnsi"/>
        </w:rPr>
        <w:fldChar w:fldCharType="end"/>
      </w:r>
      <w:r w:rsidRPr="00531285">
        <w:rPr>
          <w:rFonts w:cstheme="minorHAnsi"/>
        </w:rPr>
      </w:r>
      <w:r w:rsidRPr="00531285">
        <w:rPr>
          <w:rFonts w:cstheme="minorHAnsi"/>
        </w:rPr>
        <w:fldChar w:fldCharType="separate"/>
      </w:r>
      <w:r w:rsidR="00684E77">
        <w:rPr>
          <w:rFonts w:cstheme="minorHAnsi"/>
          <w:noProof/>
        </w:rPr>
        <w:t>(Litherland et al. 2016; Victorian Fisheries Authority 2017)</w:t>
      </w:r>
      <w:r w:rsidRPr="00531285">
        <w:rPr>
          <w:rFonts w:cstheme="minorHAnsi"/>
        </w:rPr>
        <w:fldChar w:fldCharType="end"/>
      </w:r>
      <w:r w:rsidRPr="00531285">
        <w:rPr>
          <w:rFonts w:cstheme="minorHAnsi"/>
        </w:rPr>
        <w:t xml:space="preserve">. </w:t>
      </w:r>
      <w:r w:rsidR="00A0258F" w:rsidRPr="00531285">
        <w:rPr>
          <w:rFonts w:cstheme="minorHAnsi"/>
        </w:rPr>
        <w:t xml:space="preserve">The fact that the simulated larval settlement matched some of the observed patterns in CPUE from the southern region suggests that oceanography is an important driver of </w:t>
      </w:r>
      <w:r w:rsidR="00A0258F" w:rsidRPr="00531285">
        <w:rPr>
          <w:rFonts w:cstheme="minorHAnsi"/>
          <w:i/>
          <w:iCs/>
        </w:rPr>
        <w:t>P. saltatrix</w:t>
      </w:r>
      <w:r w:rsidR="00A0258F" w:rsidRPr="00531285">
        <w:rPr>
          <w:rFonts w:cstheme="minorHAnsi"/>
        </w:rPr>
        <w:t xml:space="preserve"> recruitment</w:t>
      </w:r>
      <w:r w:rsidR="005E68EC" w:rsidRPr="00531285">
        <w:rPr>
          <w:rFonts w:cstheme="minorHAnsi"/>
        </w:rPr>
        <w:t>.</w:t>
      </w:r>
      <w:r w:rsidR="0099520E" w:rsidRPr="00531285">
        <w:rPr>
          <w:rFonts w:cstheme="minorHAnsi"/>
        </w:rPr>
        <w:t xml:space="preserve"> </w:t>
      </w:r>
    </w:p>
    <w:p w14:paraId="7BF440D5" w14:textId="675903B6" w:rsidR="00687770" w:rsidRPr="00531285" w:rsidRDefault="009C28E2" w:rsidP="00E4010E">
      <w:pPr>
        <w:spacing w:line="360" w:lineRule="auto"/>
        <w:rPr>
          <w:rFonts w:cstheme="minorHAnsi"/>
        </w:rPr>
      </w:pPr>
      <w:r w:rsidRPr="00531285">
        <w:rPr>
          <w:rFonts w:cstheme="minorHAnsi"/>
        </w:rPr>
        <w:t xml:space="preserve">The </w:t>
      </w:r>
      <w:r w:rsidR="00A136ED" w:rsidRPr="00531285">
        <w:rPr>
          <w:rFonts w:cstheme="minorHAnsi"/>
        </w:rPr>
        <w:t xml:space="preserve">northern </w:t>
      </w:r>
      <w:r w:rsidRPr="00531285">
        <w:rPr>
          <w:rFonts w:cstheme="minorHAnsi"/>
        </w:rPr>
        <w:t xml:space="preserve">spring spawning event had large numbers of </w:t>
      </w:r>
      <w:r w:rsidR="007973C3" w:rsidRPr="00531285">
        <w:rPr>
          <w:rFonts w:cstheme="minorHAnsi"/>
        </w:rPr>
        <w:t>larvae</w:t>
      </w:r>
      <w:r w:rsidRPr="00531285">
        <w:rPr>
          <w:rFonts w:cstheme="minorHAnsi"/>
        </w:rPr>
        <w:t xml:space="preserve"> which settled north of th</w:t>
      </w:r>
      <w:r w:rsidR="00366F6B" w:rsidRPr="00531285">
        <w:rPr>
          <w:rFonts w:cstheme="minorHAnsi"/>
        </w:rPr>
        <w:t>e East Australian Current (EAC) separation</w:t>
      </w:r>
      <w:r w:rsidRPr="00531285">
        <w:rPr>
          <w:rFonts w:cstheme="minorHAnsi"/>
        </w:rPr>
        <w:t xml:space="preserve"> zone</w:t>
      </w:r>
      <w:r w:rsidR="00A354BD" w:rsidRPr="00531285">
        <w:rPr>
          <w:rFonts w:cstheme="minorHAnsi"/>
        </w:rPr>
        <w:t xml:space="preserve"> (~32°</w:t>
      </w:r>
      <w:r w:rsidR="006C06B9" w:rsidRPr="00531285">
        <w:rPr>
          <w:rFonts w:cstheme="minorHAnsi"/>
        </w:rPr>
        <w:t xml:space="preserve"> </w:t>
      </w:r>
      <w:r w:rsidR="00A354BD" w:rsidRPr="00531285">
        <w:rPr>
          <w:rFonts w:cstheme="minorHAnsi"/>
        </w:rPr>
        <w:t>S)</w:t>
      </w:r>
      <w:r w:rsidRPr="00531285">
        <w:rPr>
          <w:rFonts w:cstheme="minorHAnsi"/>
        </w:rPr>
        <w:t xml:space="preserve"> before they could</w:t>
      </w:r>
      <w:r w:rsidR="007D4C22" w:rsidRPr="00531285">
        <w:rPr>
          <w:rFonts w:cstheme="minorHAnsi"/>
        </w:rPr>
        <w:t xml:space="preserve"> potentially</w:t>
      </w:r>
      <w:r w:rsidRPr="00531285">
        <w:rPr>
          <w:rFonts w:cstheme="minorHAnsi"/>
        </w:rPr>
        <w:t xml:space="preserve"> be advected offshore. These northern particles were often driven by onshore currents which resulted in low velocities and </w:t>
      </w:r>
      <w:r w:rsidR="00366F6B" w:rsidRPr="00531285">
        <w:rPr>
          <w:rFonts w:cstheme="minorHAnsi"/>
        </w:rPr>
        <w:t xml:space="preserve">short </w:t>
      </w:r>
      <w:r w:rsidRPr="00531285">
        <w:rPr>
          <w:rFonts w:cstheme="minorHAnsi"/>
        </w:rPr>
        <w:t xml:space="preserve">distances travelled due to interactions with the land. </w:t>
      </w:r>
      <w:r w:rsidR="00710040" w:rsidRPr="00531285">
        <w:rPr>
          <w:rFonts w:cstheme="minorHAnsi"/>
        </w:rPr>
        <w:t xml:space="preserve">The greater offshore dispersal evident in </w:t>
      </w:r>
      <w:r w:rsidR="007973C3" w:rsidRPr="00531285">
        <w:rPr>
          <w:rFonts w:cstheme="minorHAnsi"/>
        </w:rPr>
        <w:t>both</w:t>
      </w:r>
      <w:r w:rsidR="00710040" w:rsidRPr="00531285">
        <w:rPr>
          <w:rFonts w:cstheme="minorHAnsi"/>
        </w:rPr>
        <w:t xml:space="preserve"> </w:t>
      </w:r>
      <w:r w:rsidR="00A136ED" w:rsidRPr="00531285">
        <w:rPr>
          <w:rFonts w:cstheme="minorHAnsi"/>
        </w:rPr>
        <w:t xml:space="preserve">mid-latitude </w:t>
      </w:r>
      <w:r w:rsidR="00710040" w:rsidRPr="00531285">
        <w:rPr>
          <w:rFonts w:cstheme="minorHAnsi"/>
        </w:rPr>
        <w:t xml:space="preserve">spawning events was driven by the </w:t>
      </w:r>
      <w:r w:rsidR="005569C2" w:rsidRPr="00531285">
        <w:rPr>
          <w:rFonts w:cstheme="minorHAnsi"/>
        </w:rPr>
        <w:t>EAC eastern extension</w:t>
      </w:r>
      <w:r w:rsidR="00710040" w:rsidRPr="00531285">
        <w:rPr>
          <w:rFonts w:cstheme="minorHAnsi"/>
        </w:rPr>
        <w:t xml:space="preserve"> where the EAC separates from the A</w:t>
      </w:r>
      <w:r w:rsidR="00B06EDF" w:rsidRPr="00531285">
        <w:rPr>
          <w:rFonts w:cstheme="minorHAnsi"/>
        </w:rPr>
        <w:t>u</w:t>
      </w:r>
      <w:r w:rsidR="00710040" w:rsidRPr="00531285">
        <w:rPr>
          <w:rFonts w:cstheme="minorHAnsi"/>
        </w:rPr>
        <w:t>stralian coast</w:t>
      </w:r>
      <w:r w:rsidR="007D4C22" w:rsidRPr="00531285">
        <w:rPr>
          <w:rFonts w:cstheme="minorHAnsi"/>
        </w:rPr>
        <w:t xml:space="preserve"> </w:t>
      </w:r>
      <w:r w:rsidR="007D4C22" w:rsidRPr="00531285">
        <w:rPr>
          <w:rFonts w:cstheme="minorHAnsi"/>
        </w:rPr>
        <w:fldChar w:fldCharType="begin"/>
      </w:r>
      <w:r w:rsidR="007D4C22" w:rsidRPr="00531285">
        <w:rPr>
          <w:rFonts w:cstheme="minorHAnsi"/>
        </w:rPr>
        <w:instrText xml:space="preserve"> ADDIN EN.CITE &lt;EndNote&gt;&lt;Cite&gt;&lt;Author&gt;Oke&lt;/Author&gt;&lt;Year&gt;2019&lt;/Year&gt;&lt;RecNum&gt;519&lt;/RecNum&gt;&lt;DisplayText&gt;(Oke et al. 2019)&lt;/DisplayText&gt;&lt;record&gt;&lt;rec-number&gt;519&lt;/rec-number&gt;&lt;foreign-keys&gt;&lt;key app="EN" db-id="tpvtxxttc2dzapezfe4xfz5nxr9at0sv9zrz" timestamp="1565828774"&gt;519&lt;/key&gt;&lt;/foreign-keys&gt;&lt;ref-type name="Journal Article"&gt;17&lt;/ref-type&gt;&lt;contributors&gt;&lt;authors&gt;&lt;author&gt;Oke, Peter R.&lt;/author&gt;&lt;author&gt;Roughan, Moninya&lt;/author&gt;&lt;author&gt;Cetina-Heredia, Paulina&lt;/author&gt;&lt;author&gt;Pilo, Gabriela S.&lt;/author&gt;&lt;author&gt;Ridgway, Kenneth R.&lt;/author&gt;&lt;author&gt;Rykova, Tatiana&lt;/author&gt;&lt;author&gt;Archer, Matthew R.&lt;/author&gt;&lt;author&gt;Coleman, Richard C.&lt;/author&gt;&lt;author&gt;Kerry, Colette G.&lt;/author&gt;&lt;author&gt;Rocha, Carlos&lt;/author&gt;&lt;author&gt;Schaeffer, Amandine&lt;/author&gt;&lt;author&gt;Vitarelli, Eduardo&lt;/author&gt;&lt;/authors&gt;&lt;/contributors&gt;&lt;titles&gt;&lt;title&gt;Revisiting the circulation of the East Australian Current: Its path, separation, and eddy field&lt;/title&gt;&lt;secondary-title&gt;Progress in Oceanography&lt;/secondary-title&gt;&lt;/titles&gt;&lt;periodical&gt;&lt;full-title&gt;Progress in Oceanography&lt;/full-title&gt;&lt;abbr-1&gt;Prog. Oceanogr.&lt;/abbr-1&gt;&lt;abbr-2&gt;Prog Oceanogr&lt;/abbr-2&gt;&lt;/periodical&gt;&lt;pages&gt;102139&lt;/pages&gt;&lt;volume&gt;176&lt;/volume&gt;&lt;keywords&gt;&lt;keyword&gt;East Australian Current&lt;/keyword&gt;&lt;keyword&gt;Ocean circulation&lt;/keyword&gt;&lt;keyword&gt;Ocean eddies&lt;/keyword&gt;&lt;keyword&gt;Western boundary currents&lt;/keyword&gt;&lt;/keywords&gt;&lt;dates&gt;&lt;year&gt;2019&lt;/year&gt;&lt;pub-dates&gt;&lt;date&gt;2019/09/01/&lt;/date&gt;&lt;/pub-dates&gt;&lt;/dates&gt;&lt;isbn&gt;0079-6611&lt;/isbn&gt;&lt;urls&gt;&lt;related-urls&gt;&lt;url&gt;http://www.sciencedirect.com/science/article/pii/S0079661118301745&lt;/url&gt;&lt;/related-urls&gt;&lt;/urls&gt;&lt;electronic-resource-num&gt;https://doi.org/10.1016/j.pocean.2019.102139&lt;/electronic-resource-num&gt;&lt;/record&gt;&lt;/Cite&gt;&lt;/EndNote&gt;</w:instrText>
      </w:r>
      <w:r w:rsidR="007D4C22" w:rsidRPr="00531285">
        <w:rPr>
          <w:rFonts w:cstheme="minorHAnsi"/>
        </w:rPr>
        <w:fldChar w:fldCharType="separate"/>
      </w:r>
      <w:r w:rsidR="007D4C22" w:rsidRPr="00531285">
        <w:rPr>
          <w:rFonts w:cstheme="minorHAnsi"/>
          <w:noProof/>
        </w:rPr>
        <w:t>(Oke et al. 2019)</w:t>
      </w:r>
      <w:r w:rsidR="007D4C22" w:rsidRPr="00531285">
        <w:rPr>
          <w:rFonts w:cstheme="minorHAnsi"/>
        </w:rPr>
        <w:fldChar w:fldCharType="end"/>
      </w:r>
      <w:r w:rsidR="00710040" w:rsidRPr="00531285">
        <w:rPr>
          <w:rFonts w:cstheme="minorHAnsi"/>
        </w:rPr>
        <w:t xml:space="preserve">. </w:t>
      </w:r>
      <w:r w:rsidR="00D7656D" w:rsidRPr="00531285">
        <w:rPr>
          <w:rFonts w:cstheme="minorHAnsi"/>
        </w:rPr>
        <w:t xml:space="preserve">The results of this are seen in the concentrations of particles which ended up offshore, approximately </w:t>
      </w:r>
      <w:r w:rsidR="007973C3" w:rsidRPr="00531285">
        <w:rPr>
          <w:rFonts w:cstheme="minorHAnsi"/>
        </w:rPr>
        <w:t xml:space="preserve">33 – </w:t>
      </w:r>
      <w:r w:rsidR="00D7656D" w:rsidRPr="00531285">
        <w:rPr>
          <w:rFonts w:cstheme="minorHAnsi"/>
        </w:rPr>
        <w:t>35°</w:t>
      </w:r>
      <w:r w:rsidR="005569C2" w:rsidRPr="00531285">
        <w:rPr>
          <w:rFonts w:cstheme="minorHAnsi"/>
        </w:rPr>
        <w:t xml:space="preserve"> </w:t>
      </w:r>
      <w:r w:rsidR="00D7656D" w:rsidRPr="00531285">
        <w:rPr>
          <w:rFonts w:cstheme="minorHAnsi"/>
        </w:rPr>
        <w:t xml:space="preserve">S. </w:t>
      </w:r>
      <w:r w:rsidR="00217873" w:rsidRPr="00531285">
        <w:rPr>
          <w:rFonts w:cstheme="minorHAnsi"/>
        </w:rPr>
        <w:t>This could be further examined</w:t>
      </w:r>
      <w:r w:rsidR="00D7656D" w:rsidRPr="00531285">
        <w:rPr>
          <w:rFonts w:cstheme="minorHAnsi"/>
        </w:rPr>
        <w:t xml:space="preserve"> </w:t>
      </w:r>
      <w:r w:rsidR="00217873" w:rsidRPr="00531285">
        <w:rPr>
          <w:rFonts w:cstheme="minorHAnsi"/>
        </w:rPr>
        <w:t>using</w:t>
      </w:r>
      <w:r w:rsidR="00D7656D" w:rsidRPr="00531285">
        <w:rPr>
          <w:rFonts w:cstheme="minorHAnsi"/>
        </w:rPr>
        <w:t xml:space="preserve"> the paths of individual particles which get advected offshore and entrained </w:t>
      </w:r>
      <w:r w:rsidR="00D7656D" w:rsidRPr="00531285">
        <w:rPr>
          <w:rFonts w:cstheme="minorHAnsi"/>
        </w:rPr>
        <w:lastRenderedPageBreak/>
        <w:t>into eddies.</w:t>
      </w:r>
      <w:r w:rsidR="00D07F69" w:rsidRPr="00531285">
        <w:rPr>
          <w:rFonts w:cstheme="minorHAnsi"/>
        </w:rPr>
        <w:t xml:space="preserve"> These eddies are highly common along the east coast of Australia and particularly strong south of the EAC separation zone </w:t>
      </w:r>
      <w:r w:rsidR="00D07F69" w:rsidRPr="00531285">
        <w:rPr>
          <w:rFonts w:cstheme="minorHAnsi"/>
        </w:rPr>
        <w:fldChar w:fldCharType="begin">
          <w:fldData xml:space="preserve">PEVuZE5vdGU+PENpdGU+PEF1dGhvcj5FdmVyZXR0PC9BdXRob3I+PFllYXI+MjAxMjwvWWVhcj48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</w:fldData>
        </w:fldChar>
      </w:r>
      <w:r w:rsidR="00684E77">
        <w:rPr>
          <w:rFonts w:cstheme="minorHAnsi"/>
        </w:rPr>
        <w:instrText xml:space="preserve"> ADDIN EN.CITE </w:instrText>
      </w:r>
      <w:r w:rsidR="00684E77">
        <w:rPr>
          <w:rFonts w:cstheme="minorHAnsi"/>
        </w:rPr>
        <w:fldChar w:fldCharType="begin">
          <w:fldData xml:space="preserve">PEVuZE5vdGU+PENpdGU+PEF1dGhvcj5FdmVyZXR0PC9BdXRob3I+PFllYXI+MjAxMjwvWWVhcj48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</w:fldData>
        </w:fldChar>
      </w:r>
      <w:r w:rsidR="00684E77">
        <w:rPr>
          <w:rFonts w:cstheme="minorHAnsi"/>
        </w:rPr>
        <w:instrText xml:space="preserve"> ADDIN EN.CITE.DATA </w:instrText>
      </w:r>
      <w:r w:rsidR="00684E77">
        <w:rPr>
          <w:rFonts w:cstheme="minorHAnsi"/>
        </w:rPr>
      </w:r>
      <w:r w:rsidR="00684E77">
        <w:rPr>
          <w:rFonts w:cstheme="minorHAnsi"/>
        </w:rPr>
        <w:fldChar w:fldCharType="end"/>
      </w:r>
      <w:r w:rsidR="00D07F69" w:rsidRPr="00531285">
        <w:rPr>
          <w:rFonts w:cstheme="minorHAnsi"/>
        </w:rPr>
      </w:r>
      <w:r w:rsidR="00D07F69" w:rsidRPr="00531285">
        <w:rPr>
          <w:rFonts w:cstheme="minorHAnsi"/>
        </w:rPr>
        <w:fldChar w:fldCharType="separate"/>
      </w:r>
      <w:r w:rsidR="00684E77">
        <w:rPr>
          <w:rFonts w:cstheme="minorHAnsi"/>
          <w:noProof/>
        </w:rPr>
        <w:t>(Suthers et al. 2011; Everett et al. 2012)</w:t>
      </w:r>
      <w:r w:rsidR="00D07F69" w:rsidRPr="00531285">
        <w:rPr>
          <w:rFonts w:cstheme="minorHAnsi"/>
        </w:rPr>
        <w:fldChar w:fldCharType="end"/>
      </w:r>
      <w:r w:rsidR="00D07F69" w:rsidRPr="00531285">
        <w:rPr>
          <w:rFonts w:cstheme="minorHAnsi"/>
        </w:rPr>
        <w:t>.</w:t>
      </w:r>
      <w:r w:rsidR="00D7656D" w:rsidRPr="00531285">
        <w:rPr>
          <w:rFonts w:cstheme="minorHAnsi"/>
        </w:rPr>
        <w:t xml:space="preserve"> </w:t>
      </w:r>
      <w:r w:rsidR="008C35A2" w:rsidRPr="00531285">
        <w:rPr>
          <w:rFonts w:cstheme="minorHAnsi"/>
        </w:rPr>
        <w:t xml:space="preserve">Climate change is driving change in the EAC region with the flow </w:t>
      </w:r>
      <w:r w:rsidR="0098394A" w:rsidRPr="00531285">
        <w:rPr>
          <w:rFonts w:cstheme="minorHAnsi"/>
        </w:rPr>
        <w:t>strength</w:t>
      </w:r>
      <w:r w:rsidR="00212550" w:rsidRPr="00531285">
        <w:rPr>
          <w:rFonts w:cstheme="minorHAnsi"/>
        </w:rPr>
        <w:t>en</w:t>
      </w:r>
      <w:r w:rsidR="0098394A" w:rsidRPr="00531285">
        <w:rPr>
          <w:rFonts w:cstheme="minorHAnsi"/>
        </w:rPr>
        <w:t>ing</w:t>
      </w:r>
      <w:r w:rsidR="00212550" w:rsidRPr="00531285">
        <w:rPr>
          <w:rFonts w:cstheme="minorHAnsi"/>
        </w:rPr>
        <w:t xml:space="preserve"> up to 35 %</w:t>
      </w:r>
      <w:r w:rsidR="0098394A" w:rsidRPr="00531285">
        <w:rPr>
          <w:rFonts w:cstheme="minorHAnsi"/>
        </w:rPr>
        <w:t xml:space="preserve"> </w:t>
      </w:r>
      <w:r w:rsidR="0098394A" w:rsidRPr="00531285">
        <w:rPr>
          <w:rFonts w:cstheme="minorHAnsi"/>
        </w:rPr>
        <w:fldChar w:fldCharType="begin"/>
      </w:r>
      <w:r w:rsidR="00D2303A" w:rsidRPr="00531285">
        <w:rPr>
          <w:rFonts w:cstheme="minorHAnsi"/>
        </w:rPr>
        <w:instrText xml:space="preserve"> ADDIN EN.CITE &lt;EndNote&gt;&lt;Cite&gt;&lt;Author&gt;Sun&lt;/Author&gt;&lt;Year&gt;2012&lt;/Year&gt;&lt;RecNum&gt;490&lt;/RecNum&gt;&lt;DisplayText&gt;(Sun et al. 2012)&lt;/DisplayText&gt;&lt;record&gt;&lt;rec-number&gt;490&lt;/rec-number&gt;&lt;foreign-keys&gt;&lt;key app="EN" db-id="tpvtxxttc2dzapezfe4xfz5nxr9at0sv9zrz" timestamp="1560836207"&gt;490&lt;/key&gt;&lt;/foreign-keys&gt;&lt;ref-type name="Journal Article"&gt;17&lt;/ref-type&gt;&lt;contributors&gt;&lt;authors&gt;&lt;author&gt;Chaojiao Sun&lt;/author&gt;&lt;author&gt;Ming Feng&lt;/author&gt;&lt;author&gt;Richard J. Matear&lt;/author&gt;&lt;author&gt;Matthew A. Chamberlain&lt;/author&gt;&lt;author&gt;Peter Craig&lt;/author&gt;&lt;author&gt;Ken R. Ridgway&lt;/author&gt;&lt;author&gt;Andreas Schiller&lt;/author&gt;&lt;/authors&gt;&lt;/contributors&gt;&lt;titles&gt;&lt;title&gt;Marine Downscaling of a Future Climate Scenario for Australian Boundary Currents&lt;/title&gt;&lt;secondary-title&gt;Journal of Climate&lt;/secondary-title&gt;&lt;/titles&gt;&lt;periodical&gt;&lt;full-title&gt;Journal of Climate&lt;/full-title&gt;&lt;abbr-1&gt;J. Clim.&lt;/abbr-1&gt;&lt;abbr-2&gt;J Clim&lt;/abbr-2&gt;&lt;/periodical&gt;&lt;pages&gt;2947-2962&lt;/pages&gt;&lt;volume&gt;25&lt;/volume&gt;&lt;number&gt;8&lt;/number&gt;&lt;keywords&gt;&lt;keyword&gt;Boundary currents,Ocean circulation,Climate prediction,Ocean models,Climate variability,Oceanic variability,Trends,Regional effects&lt;/keyword&gt;&lt;/keywords&gt;&lt;dates&gt;&lt;year&gt;2012&lt;/year&gt;&lt;/dates&gt;&lt;urls&gt;&lt;related-urls&gt;&lt;url&gt;https://journals.ametsoc.org/doi/abs/10.1175/JCLI-D-11-00159.1&lt;/url&gt;&lt;/related-urls&gt;&lt;/urls&gt;&lt;electronic-resource-num&gt;10.1175/jcli-d-11-00159.1&lt;/electronic-resource-num&gt;&lt;/record&gt;&lt;/Cite&gt;&lt;/EndNote&gt;</w:instrText>
      </w:r>
      <w:r w:rsidR="0098394A" w:rsidRPr="00531285">
        <w:rPr>
          <w:rFonts w:cstheme="minorHAnsi"/>
        </w:rPr>
        <w:fldChar w:fldCharType="separate"/>
      </w:r>
      <w:r w:rsidR="00D2303A" w:rsidRPr="00531285">
        <w:rPr>
          <w:rFonts w:cstheme="minorHAnsi"/>
          <w:noProof/>
        </w:rPr>
        <w:t>(Sun et al. 2012)</w:t>
      </w:r>
      <w:r w:rsidR="0098394A" w:rsidRPr="00531285">
        <w:rPr>
          <w:rFonts w:cstheme="minorHAnsi"/>
        </w:rPr>
        <w:fldChar w:fldCharType="end"/>
      </w:r>
      <w:r w:rsidR="00212550" w:rsidRPr="00531285">
        <w:rPr>
          <w:rFonts w:cstheme="minorHAnsi"/>
        </w:rPr>
        <w:t>,</w:t>
      </w:r>
      <w:r w:rsidR="008C35A2" w:rsidRPr="00531285">
        <w:rPr>
          <w:rFonts w:cstheme="minorHAnsi"/>
        </w:rPr>
        <w:t xml:space="preserve"> and separation occurring further south</w:t>
      </w:r>
      <w:r w:rsidR="00212550" w:rsidRPr="00531285">
        <w:rPr>
          <w:rFonts w:cstheme="minorHAnsi"/>
        </w:rPr>
        <w:t xml:space="preserve"> </w:t>
      </w:r>
      <w:r w:rsidR="00212550" w:rsidRPr="00531285">
        <w:rPr>
          <w:rFonts w:cstheme="minorHAnsi"/>
        </w:rPr>
        <w:fldChar w:fldCharType="begin"/>
      </w:r>
      <w:r w:rsidR="00D2303A" w:rsidRPr="00531285">
        <w:rPr>
          <w:rFonts w:cstheme="minorHAnsi"/>
        </w:rPr>
        <w:instrText xml:space="preserve"> ADDIN EN.CITE &lt;EndNote&gt;&lt;Cite&gt;&lt;Author&gt;Cetina-Heredia&lt;/Author&gt;&lt;Year&gt;2014&lt;/Year&gt;&lt;RecNum&gt;128&lt;/RecNum&gt;&lt;DisplayText&gt;(Cetina-Heredia et al. 2014)&lt;/DisplayText&gt;&lt;record&gt;&lt;rec-number&gt;128&lt;/rec-number&gt;&lt;foreign-keys&gt;&lt;key app="EN" db-id="tpvtxxttc2dzapezfe4xfz5nxr9at0sv9zrz" timestamp="1476166427"&gt;128&lt;/key&gt;&lt;/foreign-keys&gt;&lt;ref-type name="Journal Article"&gt;17&lt;/ref-type&gt;&lt;contributors&gt;&lt;authors&gt;&lt;author&gt;Cetina-Heredia, P.&lt;/author&gt;&lt;author&gt;Roughan, M.&lt;/author&gt;&lt;author&gt;van Sebille, E.&lt;/author&gt;&lt;author&gt;Coleman, M. A.&lt;/author&gt;&lt;/authors&gt;&lt;/contributors&gt;&lt;titles&gt;&lt;title&gt;Long-term trends in the East Australian Current separation latitude and eddy driven transport&lt;/title&gt;&lt;secondary-title&gt;Journal of Geophysical Research. C. Oceans&lt;/secondary-title&gt;&lt;/titles&gt;&lt;periodical&gt;&lt;full-title&gt;Journal of Geophysical Research. C. Oceans&lt;/full-title&gt;&lt;abbr-1&gt;J. Geophys. Res. (C Oceans)&lt;/abbr-1&gt;&lt;abbr-2&gt;J Geophys Res (C Oceans)&lt;/abbr-2&gt;&lt;/periodical&gt;&lt;pages&gt;4351-4366&lt;/pages&gt;&lt;volume&gt;119&lt;/volume&gt;&lt;number&gt;7&lt;/number&gt;&lt;keywords&gt;&lt;keyword&gt;EAC transport&lt;/keyword&gt;&lt;keyword&gt;EAC separation&lt;/keyword&gt;&lt;keyword&gt;Eddies&lt;/keyword&gt;&lt;keyword&gt;Western Boundary Current&lt;/keyword&gt;&lt;keyword&gt;4513 Decadal ocean variability&lt;/keyword&gt;&lt;keyword&gt;4520 Eddies and mesoscale processes&lt;/keyword&gt;&lt;keyword&gt;4576 Western boundary currents&lt;/keyword&gt;&lt;keyword&gt;4215 Climate and interannual variability&lt;/keyword&gt;&lt;keyword&gt;1630 Impacts of global change&lt;/keyword&gt;&lt;/keywords&gt;&lt;dates&gt;&lt;year&gt;2014&lt;/year&gt;&lt;/dates&gt;&lt;isbn&gt;2169-9291&lt;/isbn&gt;&lt;urls&gt;&lt;related-urls&gt;&lt;url&gt;http://dx.doi.org/10.1002/2014JC010071&lt;/url&gt;&lt;/related-urls&gt;&lt;/urls&gt;&lt;electronic-resource-num&gt;10.1002/2014JC010071&lt;/electronic-resource-num&gt;&lt;/record&gt;&lt;/Cite&gt;&lt;/EndNote&gt;</w:instrText>
      </w:r>
      <w:r w:rsidR="00212550" w:rsidRPr="00531285">
        <w:rPr>
          <w:rFonts w:cstheme="minorHAnsi"/>
        </w:rPr>
        <w:fldChar w:fldCharType="separate"/>
      </w:r>
      <w:r w:rsidR="00D2303A" w:rsidRPr="00531285">
        <w:rPr>
          <w:rFonts w:cstheme="minorHAnsi"/>
          <w:noProof/>
        </w:rPr>
        <w:t>(Cetina-Heredia et al. 2014)</w:t>
      </w:r>
      <w:r w:rsidR="00212550" w:rsidRPr="00531285">
        <w:rPr>
          <w:rFonts w:cstheme="minorHAnsi"/>
        </w:rPr>
        <w:fldChar w:fldCharType="end"/>
      </w:r>
      <w:r w:rsidR="00212550" w:rsidRPr="00531285">
        <w:rPr>
          <w:rFonts w:cstheme="minorHAnsi"/>
        </w:rPr>
        <w:t xml:space="preserve">, </w:t>
      </w:r>
      <w:r w:rsidR="008C35A2" w:rsidRPr="00531285">
        <w:rPr>
          <w:rFonts w:cstheme="minorHAnsi"/>
        </w:rPr>
        <w:t>which</w:t>
      </w:r>
      <w:r w:rsidR="00212550" w:rsidRPr="00531285">
        <w:rPr>
          <w:rFonts w:cstheme="minorHAnsi"/>
        </w:rPr>
        <w:t xml:space="preserve"> will likely</w:t>
      </w:r>
      <w:r w:rsidR="008C35A2" w:rsidRPr="00531285">
        <w:rPr>
          <w:rFonts w:cstheme="minorHAnsi"/>
        </w:rPr>
        <w:t xml:space="preserve"> </w:t>
      </w:r>
      <w:r w:rsidR="00071D58" w:rsidRPr="00531285">
        <w:rPr>
          <w:rFonts w:cstheme="minorHAnsi"/>
        </w:rPr>
        <w:t xml:space="preserve">result in </w:t>
      </w:r>
      <w:r w:rsidR="00B625B1" w:rsidRPr="00531285">
        <w:rPr>
          <w:rFonts w:cstheme="minorHAnsi"/>
        </w:rPr>
        <w:t>more</w:t>
      </w:r>
      <w:r w:rsidR="008C35A2" w:rsidRPr="00531285">
        <w:rPr>
          <w:rFonts w:cstheme="minorHAnsi"/>
        </w:rPr>
        <w:t xml:space="preserve"> </w:t>
      </w:r>
      <w:r w:rsidR="00212550" w:rsidRPr="00531285">
        <w:rPr>
          <w:rFonts w:cstheme="minorHAnsi"/>
        </w:rPr>
        <w:t>larvae</w:t>
      </w:r>
      <w:r w:rsidR="00071D58" w:rsidRPr="00531285">
        <w:rPr>
          <w:rFonts w:cstheme="minorHAnsi"/>
        </w:rPr>
        <w:t xml:space="preserve"> being dispersed</w:t>
      </w:r>
      <w:r w:rsidR="008C35A2" w:rsidRPr="00531285">
        <w:rPr>
          <w:rFonts w:cstheme="minorHAnsi"/>
        </w:rPr>
        <w:t xml:space="preserve"> offshore</w:t>
      </w:r>
      <w:r w:rsidR="00A346DA" w:rsidRPr="00531285">
        <w:rPr>
          <w:rFonts w:cstheme="minorHAnsi"/>
        </w:rPr>
        <w:t xml:space="preserve"> or potentially retained in eddies and returned to the shelf </w:t>
      </w:r>
      <w:r w:rsidR="00A346DA" w:rsidRPr="00531285">
        <w:rPr>
          <w:rFonts w:cstheme="minorHAnsi"/>
        </w:rPr>
        <w:fldChar w:fldCharType="begin"/>
      </w:r>
      <w:r w:rsidR="00A346DA" w:rsidRPr="00531285">
        <w:rPr>
          <w:rFonts w:cstheme="minorHAnsi"/>
        </w:rPr>
        <w:instrText xml:space="preserve"> ADDIN EN.CITE &lt;EndNote&gt;&lt;Cite&gt;&lt;Author&gt;Cetina-Heredia&lt;/Author&gt;&lt;Year&gt;2019&lt;/Year&gt;&lt;RecNum&gt;478&lt;/RecNum&gt;&lt;DisplayText&gt;(Cetina-Heredia et al. 2019)&lt;/DisplayText&gt;&lt;record&gt;&lt;rec-number&gt;478&lt;/rec-number&gt;&lt;foreign-keys&gt;&lt;key app="EN" db-id="tpvtxxttc2dzapezfe4xfz5nxr9at0sv9zrz" timestamp="1559358044"&gt;478&lt;/key&gt;&lt;/foreign-keys&gt;&lt;ref-type name="Journal Article"&gt;17&lt;/ref-type&gt;&lt;contributors&gt;&lt;authors&gt;&lt;author&gt;Cetina-Heredia, Paulina&lt;/author&gt;&lt;author&gt;Roughan, Moninya&lt;/author&gt;&lt;author&gt;Liggins, Geoffrey&lt;/author&gt;&lt;author&gt;Coleman, Melinda A.&lt;/author&gt;&lt;author&gt;Jeffs, Andrew&lt;/author&gt;&lt;/authors&gt;&lt;/contributors&gt;&lt;titles&gt;&lt;title&gt;Mesoscale circulation determines broad spatio-temporal settlement patterns of lobster&lt;/title&gt;&lt;secondary-title&gt;PLOS ONE&lt;/secondary-title&gt;&lt;/titles&gt;&lt;periodical&gt;&lt;full-title&gt;PLOS ONE&lt;/full-title&gt;&lt;/periodical&gt;&lt;pages&gt;e0211722&lt;/pages&gt;&lt;volume&gt;14&lt;/volume&gt;&lt;number&gt;2&lt;/number&gt;&lt;dates&gt;&lt;year&gt;2019&lt;/year&gt;&lt;/dates&gt;&lt;publisher&gt;Public Library of Science&lt;/publisher&gt;&lt;urls&gt;&lt;related-urls&gt;&lt;url&gt;https://doi.org/10.1371/journal.pone.0211722&lt;/url&gt;&lt;/related-urls&gt;&lt;/urls&gt;&lt;electronic-resource-num&gt;10.1371/journal.pone.0211722&lt;/electronic-resource-num&gt;&lt;/record&gt;&lt;/Cite&gt;&lt;/EndNote&gt;</w:instrText>
      </w:r>
      <w:r w:rsidR="00A346DA" w:rsidRPr="00531285">
        <w:rPr>
          <w:rFonts w:cstheme="minorHAnsi"/>
        </w:rPr>
        <w:fldChar w:fldCharType="separate"/>
      </w:r>
      <w:r w:rsidR="00A346DA" w:rsidRPr="00531285">
        <w:rPr>
          <w:rFonts w:cstheme="minorHAnsi"/>
          <w:noProof/>
        </w:rPr>
        <w:t>(Cetina-Heredia et al. 2019)</w:t>
      </w:r>
      <w:r w:rsidR="00A346DA" w:rsidRPr="00531285">
        <w:rPr>
          <w:rFonts w:cstheme="minorHAnsi"/>
        </w:rPr>
        <w:fldChar w:fldCharType="end"/>
      </w:r>
      <w:r w:rsidR="00A346DA" w:rsidRPr="00531285">
        <w:rPr>
          <w:rFonts w:cstheme="minorHAnsi"/>
        </w:rPr>
        <w:t>.</w:t>
      </w:r>
      <w:r w:rsidR="008C35A2" w:rsidRPr="00531285">
        <w:rPr>
          <w:rFonts w:cstheme="minorHAnsi"/>
        </w:rPr>
        <w:t xml:space="preserve"> This has</w:t>
      </w:r>
      <w:r w:rsidR="00687770" w:rsidRPr="00531285">
        <w:rPr>
          <w:rFonts w:cstheme="minorHAnsi"/>
        </w:rPr>
        <w:t xml:space="preserve"> large implications for the larval transport of many species</w:t>
      </w:r>
      <w:r w:rsidR="0098394A" w:rsidRPr="00531285">
        <w:rPr>
          <w:rFonts w:cstheme="minorHAnsi"/>
        </w:rPr>
        <w:t xml:space="preserve">, including </w:t>
      </w:r>
      <w:r w:rsidR="0098394A" w:rsidRPr="00531285">
        <w:rPr>
          <w:rFonts w:cstheme="minorHAnsi"/>
          <w:i/>
        </w:rPr>
        <w:t>P. saltatrix</w:t>
      </w:r>
      <w:r w:rsidR="007D4C22" w:rsidRPr="00531285">
        <w:rPr>
          <w:rFonts w:cstheme="minorHAnsi"/>
          <w:iCs/>
        </w:rPr>
        <w:t>,</w:t>
      </w:r>
      <w:r w:rsidR="00687770" w:rsidRPr="00531285">
        <w:rPr>
          <w:rFonts w:cstheme="minorHAnsi"/>
        </w:rPr>
        <w:t xml:space="preserve"> which </w:t>
      </w:r>
      <w:r w:rsidR="00AF0965" w:rsidRPr="00531285">
        <w:rPr>
          <w:rFonts w:cstheme="minorHAnsi"/>
        </w:rPr>
        <w:t>use</w:t>
      </w:r>
      <w:r w:rsidR="00687770" w:rsidRPr="00531285">
        <w:rPr>
          <w:rFonts w:cstheme="minorHAnsi"/>
        </w:rPr>
        <w:t xml:space="preserve"> this western boundary current for dispersal. </w:t>
      </w:r>
      <w:r w:rsidR="006C06B9" w:rsidRPr="00531285">
        <w:rPr>
          <w:rFonts w:cstheme="minorHAnsi"/>
        </w:rPr>
        <w:t>Increased</w:t>
      </w:r>
      <w:r w:rsidR="0028467C" w:rsidRPr="00531285">
        <w:rPr>
          <w:rFonts w:cstheme="minorHAnsi"/>
        </w:rPr>
        <w:t xml:space="preserve"> poleward</w:t>
      </w:r>
      <w:r w:rsidR="006C06B9" w:rsidRPr="00531285">
        <w:rPr>
          <w:rFonts w:cstheme="minorHAnsi"/>
        </w:rPr>
        <w:t xml:space="preserve"> dispersal of many species is already being observed along this coast, through </w:t>
      </w:r>
      <w:r w:rsidR="008C7FCC" w:rsidRPr="00531285">
        <w:rPr>
          <w:rFonts w:cstheme="minorHAnsi"/>
        </w:rPr>
        <w:t>increased poleward</w:t>
      </w:r>
      <w:r w:rsidR="006C06B9" w:rsidRPr="00531285">
        <w:rPr>
          <w:rFonts w:cstheme="minorHAnsi"/>
        </w:rPr>
        <w:t xml:space="preserve"> transport of tropical larvae and subsequent </w:t>
      </w:r>
      <w:proofErr w:type="spellStart"/>
      <w:r w:rsidR="006C06B9" w:rsidRPr="00531285">
        <w:rPr>
          <w:rFonts w:cstheme="minorHAnsi"/>
        </w:rPr>
        <w:t>tropicalisation</w:t>
      </w:r>
      <w:proofErr w:type="spellEnd"/>
      <w:r w:rsidR="006C06B9" w:rsidRPr="00531285">
        <w:rPr>
          <w:rFonts w:cstheme="minorHAnsi"/>
        </w:rPr>
        <w:t xml:space="preserve"> of temperate areas </w:t>
      </w:r>
      <w:r w:rsidR="006C06B9" w:rsidRPr="00531285">
        <w:rPr>
          <w:rFonts w:cstheme="minorHAnsi"/>
        </w:rPr>
        <w:fldChar w:fldCharType="begin">
          <w:fldData xml:space="preserve">PEVuZE5vdGU+PENpdGU+PEF1dGhvcj5WZXJnw6lzPC9BdXRob3I+PFllYXI+MjAxNDwvWWVhcj48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</w:fldData>
        </w:fldChar>
      </w:r>
      <w:r w:rsidR="00684E77">
        <w:rPr>
          <w:rFonts w:cstheme="minorHAnsi"/>
        </w:rPr>
        <w:instrText xml:space="preserve"> ADDIN EN.CITE </w:instrText>
      </w:r>
      <w:r w:rsidR="00684E77">
        <w:rPr>
          <w:rFonts w:cstheme="minorHAnsi"/>
        </w:rPr>
        <w:fldChar w:fldCharType="begin">
          <w:fldData xml:space="preserve">PEVuZE5vdGU+PENpdGU+PEF1dGhvcj5WZXJnw6lzPC9BdXRob3I+PFllYXI+MjAxNDwvWWVhcj48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</w:fldData>
        </w:fldChar>
      </w:r>
      <w:r w:rsidR="00684E77">
        <w:rPr>
          <w:rFonts w:cstheme="minorHAnsi"/>
        </w:rPr>
        <w:instrText xml:space="preserve"> ADDIN EN.CITE.DATA </w:instrText>
      </w:r>
      <w:r w:rsidR="00684E77">
        <w:rPr>
          <w:rFonts w:cstheme="minorHAnsi"/>
        </w:rPr>
      </w:r>
      <w:r w:rsidR="00684E77">
        <w:rPr>
          <w:rFonts w:cstheme="minorHAnsi"/>
        </w:rPr>
        <w:fldChar w:fldCharType="end"/>
      </w:r>
      <w:r w:rsidR="006C06B9" w:rsidRPr="00531285">
        <w:rPr>
          <w:rFonts w:cstheme="minorHAnsi"/>
        </w:rPr>
      </w:r>
      <w:r w:rsidR="006C06B9" w:rsidRPr="00531285">
        <w:rPr>
          <w:rFonts w:cstheme="minorHAnsi"/>
        </w:rPr>
        <w:fldChar w:fldCharType="separate"/>
      </w:r>
      <w:r w:rsidR="00684E77">
        <w:rPr>
          <w:rFonts w:cstheme="minorHAnsi"/>
          <w:noProof/>
        </w:rPr>
        <w:t>(Vergés et al. 2014; Miranda et al. 2019)</w:t>
      </w:r>
      <w:r w:rsidR="006C06B9" w:rsidRPr="00531285">
        <w:rPr>
          <w:rFonts w:cstheme="minorHAnsi"/>
        </w:rPr>
        <w:fldChar w:fldCharType="end"/>
      </w:r>
      <w:r w:rsidR="008C35A2" w:rsidRPr="00531285">
        <w:rPr>
          <w:rFonts w:cstheme="minorHAnsi"/>
        </w:rPr>
        <w:t>.</w:t>
      </w:r>
    </w:p>
    <w:p w14:paraId="23379AC9" w14:textId="2A345A2D" w:rsidR="00C579EA" w:rsidRPr="00531285" w:rsidRDefault="00BD3B69" w:rsidP="00E4010E">
      <w:pPr>
        <w:spacing w:line="360" w:lineRule="auto"/>
        <w:rPr>
          <w:rFonts w:cstheme="minorHAnsi"/>
        </w:rPr>
      </w:pPr>
      <w:r w:rsidRPr="00531285">
        <w:rPr>
          <w:rFonts w:cstheme="minorHAnsi"/>
        </w:rPr>
        <w:t xml:space="preserve">The backwards simulations from locations where juvenile </w:t>
      </w:r>
      <w:r w:rsidRPr="00531285">
        <w:rPr>
          <w:rFonts w:cstheme="minorHAnsi"/>
          <w:i/>
        </w:rPr>
        <w:t>P. saltatrix</w:t>
      </w:r>
      <w:r w:rsidRPr="00531285">
        <w:rPr>
          <w:rFonts w:cstheme="minorHAnsi"/>
        </w:rPr>
        <w:t xml:space="preserve"> </w:t>
      </w:r>
      <w:r w:rsidR="00791702" w:rsidRPr="00531285">
        <w:rPr>
          <w:rFonts w:cstheme="minorHAnsi"/>
        </w:rPr>
        <w:t>are</w:t>
      </w:r>
      <w:r w:rsidRPr="00531285">
        <w:rPr>
          <w:rFonts w:cstheme="minorHAnsi"/>
        </w:rPr>
        <w:t xml:space="preserve"> found</w:t>
      </w:r>
      <w:r w:rsidR="00C579EA" w:rsidRPr="00531285">
        <w:rPr>
          <w:rFonts w:cstheme="minorHAnsi"/>
        </w:rPr>
        <w:t xml:space="preserve"> showed that the three identified spawning events have the potential to supply larvae to all locations. The most southern</w:t>
      </w:r>
      <w:r w:rsidR="00BE5517" w:rsidRPr="00531285">
        <w:rPr>
          <w:rFonts w:cstheme="minorHAnsi"/>
        </w:rPr>
        <w:t xml:space="preserve"> backwards</w:t>
      </w:r>
      <w:r w:rsidR="00C579EA" w:rsidRPr="00531285">
        <w:rPr>
          <w:rFonts w:cstheme="minorHAnsi"/>
        </w:rPr>
        <w:t xml:space="preserve"> release site (Gippsland Lakes, 38°</w:t>
      </w:r>
      <w:r w:rsidR="004407B7" w:rsidRPr="00531285">
        <w:rPr>
          <w:rFonts w:cstheme="minorHAnsi"/>
        </w:rPr>
        <w:t xml:space="preserve"> </w:t>
      </w:r>
      <w:r w:rsidR="00C579EA" w:rsidRPr="00531285">
        <w:rPr>
          <w:rFonts w:cstheme="minorHAnsi"/>
        </w:rPr>
        <w:t>S) had lowest likelihood of larvae being spawned in the identified spawning region (north of 30°</w:t>
      </w:r>
      <w:r w:rsidR="004407B7" w:rsidRPr="00531285">
        <w:rPr>
          <w:rFonts w:cstheme="minorHAnsi"/>
        </w:rPr>
        <w:t xml:space="preserve"> </w:t>
      </w:r>
      <w:r w:rsidR="00C579EA" w:rsidRPr="00531285">
        <w:rPr>
          <w:rFonts w:cstheme="minorHAnsi"/>
        </w:rPr>
        <w:t>S) and this is likely why the recruitment</w:t>
      </w:r>
      <w:r w:rsidR="00CA6017" w:rsidRPr="00531285">
        <w:rPr>
          <w:rFonts w:cstheme="minorHAnsi"/>
        </w:rPr>
        <w:t xml:space="preserve"> (and catch)</w:t>
      </w:r>
      <w:r w:rsidR="00C579EA" w:rsidRPr="00531285">
        <w:rPr>
          <w:rFonts w:cstheme="minorHAnsi"/>
        </w:rPr>
        <w:t xml:space="preserve"> of </w:t>
      </w:r>
      <w:r w:rsidR="00C579EA" w:rsidRPr="00531285">
        <w:rPr>
          <w:rFonts w:cstheme="minorHAnsi"/>
          <w:i/>
        </w:rPr>
        <w:t xml:space="preserve">P. saltatrix </w:t>
      </w:r>
      <w:r w:rsidR="00B625B1" w:rsidRPr="00531285">
        <w:rPr>
          <w:rFonts w:cstheme="minorHAnsi"/>
        </w:rPr>
        <w:t>in</w:t>
      </w:r>
      <w:r w:rsidR="00C579EA" w:rsidRPr="00531285">
        <w:rPr>
          <w:rFonts w:cstheme="minorHAnsi"/>
        </w:rPr>
        <w:t xml:space="preserve"> this southern region is highly variable</w:t>
      </w:r>
      <w:r w:rsidR="006928E3" w:rsidRPr="00531285">
        <w:rPr>
          <w:rFonts w:cstheme="minorHAnsi"/>
        </w:rPr>
        <w:t xml:space="preserve"> </w:t>
      </w:r>
      <w:r w:rsidR="006928E3" w:rsidRPr="00531285">
        <w:rPr>
          <w:rFonts w:cstheme="minorHAnsi"/>
        </w:rPr>
        <w:fldChar w:fldCharType="begin"/>
      </w:r>
      <w:r w:rsidR="00684E77">
        <w:rPr>
          <w:rFonts w:cstheme="minorHAnsi"/>
        </w:rPr>
        <w:instrText xml:space="preserve"> ADDIN EN.CITE &lt;EndNote&gt;&lt;Cite&gt;&lt;Author&gt;Leigh&lt;/Author&gt;&lt;Year&gt;2017&lt;/Year&gt;&lt;RecNum&gt;277&lt;/RecNum&gt;&lt;DisplayText&gt;(Leigh et al. 2017; Victorian Fisheries Authority 2017)&lt;/DisplayText&gt;&lt;record&gt;&lt;rec-number&gt;277&lt;/rec-number&gt;&lt;foreign-keys&gt;&lt;key app="EN" db-id="tpvtxxttc2dzapezfe4xfz5nxr9at0sv9zrz" timestamp="1513139203"&gt;277&lt;/key&gt;&lt;/foreign-keys&gt;&lt;ref-type name="Report"&gt;27&lt;/ref-type&gt;&lt;contributors&gt;&lt;authors&gt;&lt;author&gt;Leigh, George M.&lt;/author&gt;&lt;author&gt;O&amp;apos;Neill, Michael F.&lt;/author&gt;&lt;author&gt;Stewart, J.&lt;/author&gt;&lt;/authors&gt;&lt;/contributors&gt;&lt;titles&gt;&lt;title&gt;&lt;style face="normal" font="default" size="100%"&gt;Stock assessment of the Australian east coast tailor (&lt;/style&gt;&lt;style face="italic" font="default" size="100%"&gt;Pomatomus saltatrix&lt;/style&gt;&lt;style face="normal" font="default" size="100%"&gt;) fishery&lt;/style&gt;&lt;/title&gt;&lt;/titles&gt;&lt;dates&gt;&lt;year&gt;2017&lt;/year&gt;&lt;/dates&gt;&lt;pub-location&gt;Brisbane&lt;/pub-location&gt;&lt;publisher&gt;Queensland Department of Agriculture and Fisheries&lt;/publisher&gt;&lt;urls&gt;&lt;related-urls&gt;&lt;url&gt;&lt;style face="underline" font="default" size="100%"&gt;http://era.daf.qld.gov.au/id/eprint/5689/&lt;/style&gt;&lt;/url&gt;&lt;/related-urls&gt;&lt;/urls&gt;&lt;/record&gt;&lt;/Cite&gt;&lt;Cite&gt;&lt;Author&gt;Victorian Fisheries Authority&lt;/Author&gt;&lt;Year&gt;2017&lt;/Year&gt;&lt;RecNum&gt;499&lt;/RecNum&gt;&lt;record&gt;&lt;rec-number&gt;499&lt;/rec-number&gt;&lt;foreign-keys&gt;&lt;key app="EN" db-id="tpvtxxttc2dzapezfe4xfz5nxr9at0sv9zrz" timestamp="1562556819"&gt;499&lt;/key&gt;&lt;/foreign-keys&gt;&lt;ref-type name="Report"&gt;27&lt;/ref-type&gt;&lt;contributors&gt;&lt;authors&gt;&lt;author&gt;Victorian Fisheries Authority,&lt;/author&gt;&lt;/authors&gt;&lt;/contributors&gt;&lt;titles&gt;&lt;title&gt; Review of key Victorian fish stocks — 2017&lt;/title&gt;&lt;secondary-title&gt;Victorian Fisheries Authority Science Report Series No. 1. &lt;/secondary-title&gt;&lt;/titles&gt;&lt;dates&gt;&lt;year&gt;2017&lt;/year&gt;&lt;/dates&gt;&lt;pub-location&gt;Melbourne, Victoria&lt;/pub-location&gt;&lt;urls&gt;&lt;/urls&gt;&lt;/record&gt;&lt;/Cite&gt;&lt;/EndNote&gt;</w:instrText>
      </w:r>
      <w:r w:rsidR="006928E3" w:rsidRPr="00531285">
        <w:rPr>
          <w:rFonts w:cstheme="minorHAnsi"/>
        </w:rPr>
        <w:fldChar w:fldCharType="separate"/>
      </w:r>
      <w:r w:rsidR="00684E77">
        <w:rPr>
          <w:rFonts w:cstheme="minorHAnsi"/>
          <w:noProof/>
        </w:rPr>
        <w:t>(Leigh et al. 2017; Victorian Fisheries Authority 2017)</w:t>
      </w:r>
      <w:r w:rsidR="006928E3" w:rsidRPr="00531285">
        <w:rPr>
          <w:rFonts w:cstheme="minorHAnsi"/>
        </w:rPr>
        <w:fldChar w:fldCharType="end"/>
      </w:r>
      <w:r w:rsidR="00C579EA" w:rsidRPr="00531285">
        <w:rPr>
          <w:rFonts w:cstheme="minorHAnsi"/>
        </w:rPr>
        <w:t xml:space="preserve">, with larvae </w:t>
      </w:r>
      <w:r w:rsidR="00791702" w:rsidRPr="00531285">
        <w:rPr>
          <w:rFonts w:cstheme="minorHAnsi"/>
        </w:rPr>
        <w:t>not being consistently</w:t>
      </w:r>
      <w:r w:rsidR="00C579EA" w:rsidRPr="00531285">
        <w:rPr>
          <w:rFonts w:cstheme="minorHAnsi"/>
        </w:rPr>
        <w:t xml:space="preserve"> transported this far south. All other </w:t>
      </w:r>
      <w:r w:rsidR="00390A56" w:rsidRPr="00531285">
        <w:rPr>
          <w:rFonts w:cstheme="minorHAnsi"/>
        </w:rPr>
        <w:t>release locations</w:t>
      </w:r>
      <w:r w:rsidR="00C579EA" w:rsidRPr="00531285">
        <w:rPr>
          <w:rFonts w:cstheme="minorHAnsi"/>
        </w:rPr>
        <w:t xml:space="preserve"> for the backwards </w:t>
      </w:r>
      <w:r w:rsidR="00390A56" w:rsidRPr="00531285">
        <w:rPr>
          <w:rFonts w:cstheme="minorHAnsi"/>
        </w:rPr>
        <w:t>simulations</w:t>
      </w:r>
      <w:r w:rsidR="00C579EA" w:rsidRPr="00531285">
        <w:rPr>
          <w:rFonts w:cstheme="minorHAnsi"/>
        </w:rPr>
        <w:t xml:space="preserve"> showed very high likelihood that the larvae were spawned in the spawning region</w:t>
      </w:r>
      <w:r w:rsidR="00CA1344" w:rsidRPr="00531285">
        <w:rPr>
          <w:rFonts w:cstheme="minorHAnsi"/>
        </w:rPr>
        <w:t>,</w:t>
      </w:r>
      <w:r w:rsidR="00C579EA" w:rsidRPr="00531285">
        <w:rPr>
          <w:rFonts w:cstheme="minorHAnsi"/>
        </w:rPr>
        <w:t xml:space="preserve"> </w:t>
      </w:r>
      <w:r w:rsidR="00791702" w:rsidRPr="00531285">
        <w:rPr>
          <w:rFonts w:cstheme="minorHAnsi"/>
        </w:rPr>
        <w:t>corresponding to</w:t>
      </w:r>
      <w:r w:rsidR="00C579EA" w:rsidRPr="00531285">
        <w:rPr>
          <w:rFonts w:cstheme="minorHAnsi"/>
        </w:rPr>
        <w:t xml:space="preserve"> the regular observed annual recruitment. All backwards tracking models were showed a high likelihood of spawning along the coast</w:t>
      </w:r>
      <w:r w:rsidR="009F701A" w:rsidRPr="00531285">
        <w:rPr>
          <w:rFonts w:cstheme="minorHAnsi"/>
        </w:rPr>
        <w:t xml:space="preserve"> (particularly north of 33°</w:t>
      </w:r>
      <w:r w:rsidR="004407B7" w:rsidRPr="00531285">
        <w:rPr>
          <w:rFonts w:cstheme="minorHAnsi"/>
        </w:rPr>
        <w:t xml:space="preserve"> </w:t>
      </w:r>
      <w:r w:rsidR="009F701A" w:rsidRPr="00531285">
        <w:rPr>
          <w:rFonts w:cstheme="minorHAnsi"/>
        </w:rPr>
        <w:t>S)</w:t>
      </w:r>
      <w:r w:rsidR="00C579EA" w:rsidRPr="00531285">
        <w:rPr>
          <w:rFonts w:cstheme="minorHAnsi"/>
        </w:rPr>
        <w:t>, which highlights the fact that the EAC is</w:t>
      </w:r>
      <w:r w:rsidR="00050608" w:rsidRPr="00531285">
        <w:rPr>
          <w:rFonts w:cstheme="minorHAnsi"/>
        </w:rPr>
        <w:t xml:space="preserve"> the dominant coastal current </w:t>
      </w:r>
      <w:r w:rsidR="00C579EA" w:rsidRPr="00531285">
        <w:rPr>
          <w:rFonts w:cstheme="minorHAnsi"/>
        </w:rPr>
        <w:t xml:space="preserve">with few currents delivering water from the more easterly ocean </w:t>
      </w:r>
      <w:r w:rsidR="00050608" w:rsidRPr="00531285">
        <w:rPr>
          <w:rFonts w:cstheme="minorHAnsi"/>
        </w:rPr>
        <w:t>o</w:t>
      </w:r>
      <w:r w:rsidR="00C579EA" w:rsidRPr="00531285">
        <w:rPr>
          <w:rFonts w:cstheme="minorHAnsi"/>
        </w:rPr>
        <w:t>nto the continental shelf.</w:t>
      </w:r>
      <w:r w:rsidR="006A148F" w:rsidRPr="00531285">
        <w:rPr>
          <w:rFonts w:cstheme="minorHAnsi"/>
        </w:rPr>
        <w:t xml:space="preserve"> </w:t>
      </w:r>
      <w:r w:rsidR="00CA1344" w:rsidRPr="00531285">
        <w:rPr>
          <w:rFonts w:cstheme="minorHAnsi"/>
        </w:rPr>
        <w:t xml:space="preserve">This is consistent with previous research showing that western boundary currents can act as connectivity barriers between onshore and offshore areas </w:t>
      </w:r>
      <w:r w:rsidR="00CA1344" w:rsidRPr="00531285">
        <w:rPr>
          <w:rFonts w:cstheme="minorHAnsi"/>
        </w:rPr>
        <w:fldChar w:fldCharType="begin"/>
      </w:r>
      <w:r w:rsidR="00CA1344" w:rsidRPr="00531285">
        <w:rPr>
          <w:rFonts w:cstheme="minorHAnsi"/>
        </w:rPr>
        <w:instrText xml:space="preserve"> ADDIN EN.CITE &lt;EndNote&gt;&lt;Cite&gt;&lt;Author&gt;Roughan&lt;/Author&gt;&lt;Year&gt;2011&lt;/Year&gt;&lt;RecNum&gt;171&lt;/RecNum&gt;&lt;DisplayText&gt;(Roughan et al. 2011)&lt;/DisplayText&gt;&lt;record&gt;&lt;rec-number&gt;171&lt;/rec-number&gt;&lt;foreign-keys&gt;&lt;key app="EN" db-id="tpvtxxttc2dzapezfe4xfz5nxr9at0sv9zrz" timestamp="1478838670"&gt;171&lt;/key&gt;&lt;/foreign-keys&gt;&lt;ref-type name="Journal Article"&gt;17&lt;/ref-type&gt;&lt;contributors&gt;&lt;authors&gt;&lt;author&gt;Roughan, Moninya&lt;/author&gt;&lt;author&gt;Macdonald, Helen S.&lt;/author&gt;&lt;author&gt;Baird, Mark E.&lt;/author&gt;&lt;author&gt;Glasby, Tim M.&lt;/author&gt;&lt;/authors&gt;&lt;/contributors&gt;&lt;titles&gt;&lt;title&gt;Modelling coastal connectivity in a Western Boundary Current: Seasonal and inter-annual variability&lt;/title&gt;&lt;secondary-title&gt;Deep Sea Research Part II: Topical Studies in Oceanography&lt;/secondary-title&gt;&lt;/titles&gt;&lt;periodical&gt;&lt;full-title&gt;Deep Sea Research Part II: Topical Studies in Oceanography&lt;/full-title&gt;&lt;/periodical&gt;&lt;pages&gt;628-644&lt;/pages&gt;&lt;volume&gt;58&lt;/volume&gt;&lt;number&gt;5&lt;/number&gt;&lt;keywords&gt;&lt;keyword&gt;East Australian Current&lt;/keyword&gt;&lt;keyword&gt;Larval transport&lt;/keyword&gt;&lt;keyword&gt;Connectivity matrices&lt;/keyword&gt;&lt;/keywords&gt;&lt;dates&gt;&lt;year&gt;2011&lt;/year&gt;&lt;pub-dates&gt;&lt;date&gt;3/1/&lt;/date&gt;&lt;/pub-dates&gt;&lt;/dates&gt;&lt;isbn&gt;0967-0645&lt;/isbn&gt;&lt;urls&gt;&lt;related-urls&gt;&lt;url&gt;http://www.sciencedirect.com/science/article/pii/S0967064510002110&lt;/url&gt;&lt;/related-urls&gt;&lt;/urls&gt;&lt;electronic-resource-num&gt;http://dx.doi.org/10.1016/j.dsr2.2010.06.004&lt;/electronic-resource-num&gt;&lt;/record&gt;&lt;/Cite&gt;&lt;/EndNote&gt;</w:instrText>
      </w:r>
      <w:r w:rsidR="00CA1344" w:rsidRPr="00531285">
        <w:rPr>
          <w:rFonts w:cstheme="minorHAnsi"/>
        </w:rPr>
        <w:fldChar w:fldCharType="separate"/>
      </w:r>
      <w:r w:rsidR="00CA1344" w:rsidRPr="00531285">
        <w:rPr>
          <w:rFonts w:cstheme="minorHAnsi"/>
          <w:noProof/>
        </w:rPr>
        <w:t>(Roughan et al. 2011)</w:t>
      </w:r>
      <w:r w:rsidR="00CA1344" w:rsidRPr="00531285">
        <w:rPr>
          <w:rFonts w:cstheme="minorHAnsi"/>
        </w:rPr>
        <w:fldChar w:fldCharType="end"/>
      </w:r>
      <w:r w:rsidR="00CA1344" w:rsidRPr="00531285">
        <w:rPr>
          <w:rFonts w:cstheme="minorHAnsi"/>
        </w:rPr>
        <w:t>.</w:t>
      </w:r>
    </w:p>
    <w:p w14:paraId="011251A8" w14:textId="4628D51B" w:rsidR="00BD7534" w:rsidRPr="00531285" w:rsidRDefault="00BD7534" w:rsidP="00BD7534">
      <w:pPr>
        <w:spacing w:line="360" w:lineRule="auto"/>
        <w:rPr>
          <w:rFonts w:cstheme="minorHAnsi"/>
        </w:rPr>
      </w:pPr>
      <w:r w:rsidRPr="00531285">
        <w:rPr>
          <w:rFonts w:cstheme="minorHAnsi"/>
        </w:rPr>
        <w:t xml:space="preserve">Although CPUE data is known to be a biased metric due to many factors such as changes in fisher behaviour, catchability, and management, and caution must be taken when linking CPUE to abundance </w:t>
      </w:r>
      <w:r w:rsidRPr="00531285">
        <w:rPr>
          <w:rFonts w:cstheme="minorHAnsi"/>
        </w:rPr>
        <w:fldChar w:fldCharType="begin">
          <w:fldData xml:space="preserve">PEVuZE5vdGU+PENpdGU+PEF1dGhvcj5NYXVuZGVyPC9BdXRob3I+PFllYXI+MjAwNjwvWWVhcj48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</w:fldData>
        </w:fldChar>
      </w:r>
      <w:r w:rsidR="00684E77">
        <w:rPr>
          <w:rFonts w:cstheme="minorHAnsi"/>
        </w:rPr>
        <w:instrText xml:space="preserve"> ADDIN EN.CITE </w:instrText>
      </w:r>
      <w:r w:rsidR="00684E77">
        <w:rPr>
          <w:rFonts w:cstheme="minorHAnsi"/>
        </w:rPr>
        <w:fldChar w:fldCharType="begin">
          <w:fldData xml:space="preserve">PEVuZE5vdGU+PENpdGU+PEF1dGhvcj5NYXVuZGVyPC9BdXRob3I+PFllYXI+MjAwNjwvWWVhcj48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</w:fldData>
        </w:fldChar>
      </w:r>
      <w:r w:rsidR="00684E77">
        <w:rPr>
          <w:rFonts w:cstheme="minorHAnsi"/>
        </w:rPr>
        <w:instrText xml:space="preserve"> ADDIN EN.CITE.DATA </w:instrText>
      </w:r>
      <w:r w:rsidR="00684E77">
        <w:rPr>
          <w:rFonts w:cstheme="minorHAnsi"/>
        </w:rPr>
      </w:r>
      <w:r w:rsidR="00684E77">
        <w:rPr>
          <w:rFonts w:cstheme="minorHAnsi"/>
        </w:rPr>
        <w:fldChar w:fldCharType="end"/>
      </w:r>
      <w:r w:rsidRPr="00531285">
        <w:rPr>
          <w:rFonts w:cstheme="minorHAnsi"/>
        </w:rPr>
      </w:r>
      <w:r w:rsidRPr="00531285">
        <w:rPr>
          <w:rFonts w:cstheme="minorHAnsi"/>
        </w:rPr>
        <w:fldChar w:fldCharType="separate"/>
      </w:r>
      <w:r w:rsidR="00684E77">
        <w:rPr>
          <w:rFonts w:cstheme="minorHAnsi"/>
          <w:noProof/>
        </w:rPr>
        <w:t>(Rose and Kulka 1999; Maunder et al. 2006)</w:t>
      </w:r>
      <w:r w:rsidRPr="00531285">
        <w:rPr>
          <w:rFonts w:cstheme="minorHAnsi"/>
        </w:rPr>
        <w:fldChar w:fldCharType="end"/>
      </w:r>
      <w:r w:rsidRPr="00531285">
        <w:rPr>
          <w:rFonts w:cstheme="minorHAnsi"/>
        </w:rPr>
        <w:t xml:space="preserve">, our model exhibited similar patterns as observed in the CPUE data. The positive correlation between predicted larval settlement and the CPUE data from the Gippsland Lakes (38° S) provides evidence that our model is portraying </w:t>
      </w:r>
      <w:r w:rsidR="00F201A2" w:rsidRPr="00531285">
        <w:rPr>
          <w:rFonts w:cstheme="minorHAnsi"/>
        </w:rPr>
        <w:t>accurate</w:t>
      </w:r>
      <w:r w:rsidRPr="00531285">
        <w:rPr>
          <w:rFonts w:cstheme="minorHAnsi"/>
        </w:rPr>
        <w:t xml:space="preserve"> dispersal and settlement dynamics of this species. Using</w:t>
      </w:r>
      <w:r w:rsidR="00F201A2" w:rsidRPr="00531285">
        <w:rPr>
          <w:rFonts w:cstheme="minorHAnsi"/>
        </w:rPr>
        <w:t xml:space="preserve"> different</w:t>
      </w:r>
      <w:r w:rsidRPr="00531285">
        <w:rPr>
          <w:rFonts w:cstheme="minorHAnsi"/>
        </w:rPr>
        <w:t xml:space="preserve"> oceanographic models with forecasting potential, it may be possible to forecast larval settlement of </w:t>
      </w:r>
      <w:r w:rsidRPr="00531285">
        <w:rPr>
          <w:rFonts w:cstheme="minorHAnsi"/>
          <w:i/>
          <w:iCs/>
        </w:rPr>
        <w:t>P. saltatrix</w:t>
      </w:r>
      <w:r w:rsidRPr="00531285">
        <w:rPr>
          <w:rFonts w:cstheme="minorHAnsi"/>
        </w:rPr>
        <w:t xml:space="preserve"> and thus predict years of high and low potential catch for this fishery. The relationship between CPUE and modelled settlement was less clear towards the end of the simulated period, however, which may have been due to changes in the fishery, with fishing effort starting to increase in 2011 after a long decline </w:t>
      </w:r>
      <w:r w:rsidRPr="00531285">
        <w:rPr>
          <w:rFonts w:cstheme="minorHAnsi"/>
        </w:rPr>
        <w:fldChar w:fldCharType="begin"/>
      </w:r>
      <w:r w:rsidRPr="00531285">
        <w:rPr>
          <w:rFonts w:cstheme="minorHAnsi"/>
        </w:rPr>
        <w:instrText xml:space="preserve"> ADDIN EN.CITE &lt;EndNote&gt;&lt;Cite&gt;&lt;Author&gt;Victorian Fisheries Authority&lt;/Author&gt;&lt;Year&gt;2017&lt;/Year&gt;&lt;RecNum&gt;499&lt;/RecNum&gt;&lt;DisplayText&gt;(Victorian Fisheries Authority 2017)&lt;/DisplayText&gt;&lt;record&gt;&lt;rec-number&gt;499&lt;/rec-number&gt;&lt;foreign-keys&gt;&lt;key app="EN" db-id="tpvtxxttc2dzapezfe4xfz5nxr9at0sv9zrz" timestamp="1562556819"&gt;499&lt;/key&gt;&lt;/foreign-keys&gt;&lt;ref-type name="Report"&gt;27&lt;/ref-type&gt;&lt;contributors&gt;&lt;authors&gt;&lt;author&gt;Victorian Fisheries Authority,&lt;/author&gt;&lt;/authors&gt;&lt;/contributors&gt;&lt;titles&gt;&lt;title&gt; Review of key Victorian fish stocks — 2017&lt;/title&gt;&lt;secondary-title&gt;Victorian Fisheries Authority Science Report Series No. 1. &lt;/secondary-title&gt;&lt;/titles&gt;&lt;dates&gt;&lt;year&gt;2017&lt;/year&gt;&lt;/dates&gt;&lt;pub-location&gt;Melbourne, Victoria&lt;/pub-location&gt;&lt;urls&gt;&lt;/urls&gt;&lt;/record&gt;&lt;/Cite&gt;&lt;/EndNote&gt;</w:instrText>
      </w:r>
      <w:r w:rsidRPr="00531285">
        <w:rPr>
          <w:rFonts w:cstheme="minorHAnsi"/>
        </w:rPr>
        <w:fldChar w:fldCharType="separate"/>
      </w:r>
      <w:r w:rsidRPr="00531285">
        <w:rPr>
          <w:rFonts w:cstheme="minorHAnsi"/>
          <w:noProof/>
        </w:rPr>
        <w:t>(Victorian Fisheries Authority 2017)</w:t>
      </w:r>
      <w:r w:rsidRPr="00531285">
        <w:rPr>
          <w:rFonts w:cstheme="minorHAnsi"/>
        </w:rPr>
        <w:fldChar w:fldCharType="end"/>
      </w:r>
      <w:r w:rsidRPr="00531285">
        <w:rPr>
          <w:rFonts w:cstheme="minorHAnsi"/>
        </w:rPr>
        <w:t xml:space="preserve">. CPUE rose after 2016, while predicted settlement did not. If shoreward swimming was incorporated into this particle tracking model, this pattern may have been </w:t>
      </w:r>
      <w:r w:rsidRPr="00531285">
        <w:rPr>
          <w:rFonts w:cstheme="minorHAnsi"/>
        </w:rPr>
        <w:lastRenderedPageBreak/>
        <w:t xml:space="preserve">better captured </w:t>
      </w:r>
      <w:r w:rsidRPr="00531285">
        <w:rPr>
          <w:rFonts w:cstheme="minorHAnsi"/>
        </w:rPr>
        <w:fldChar w:fldCharType="begin"/>
      </w:r>
      <w:r w:rsidRPr="00531285">
        <w:rPr>
          <w:rFonts w:cstheme="minorHAnsi"/>
        </w:rPr>
        <w:instrText xml:space="preserve"> ADDIN EN.CITE &lt;EndNote&gt;&lt;Cite&gt;&lt;Author&gt;Putman&lt;/Author&gt;&lt;Year&gt;2015&lt;/Year&gt;&lt;RecNum&gt;501&lt;/RecNum&gt;&lt;DisplayText&gt;(Putman and Mansfield 2015)&lt;/DisplayText&gt;&lt;record&gt;&lt;rec-number&gt;501&lt;/rec-number&gt;&lt;foreign-keys&gt;&lt;key app="EN" db-id="tpvtxxttc2dzapezfe4xfz5nxr9at0sv9zrz" timestamp="1562560755"&gt;501&lt;/key&gt;&lt;/foreign-keys&gt;&lt;ref-type name="Journal Article"&gt;17&lt;/ref-type&gt;&lt;contributors&gt;&lt;authors&gt;&lt;author&gt;Putman, Nathan F&lt;/author&gt;&lt;author&gt;Mansfield, Katherine L&lt;/author&gt;&lt;/authors&gt;&lt;/contributors&gt;&lt;titles&gt;&lt;title&gt;Direct Evidence of Swimming Demonstrates Active Dispersal in the Sea Turtle “Lost Years”&lt;/title&gt;&lt;secondary-title&gt;Current Biology&lt;/secondary-title&gt;&lt;/titles&gt;&lt;periodical&gt;&lt;full-title&gt;Current Biology&lt;/full-title&gt;&lt;abbr-1&gt;Curr. Biol.&lt;/abbr-1&gt;&lt;abbr-2&gt;Curr Biol&lt;/abbr-2&gt;&lt;/periodical&gt;&lt;pages&gt;1221-1227&lt;/pages&gt;&lt;volume&gt;25&lt;/volume&gt;&lt;number&gt;9&lt;/number&gt;&lt;dates&gt;&lt;year&gt;2015&lt;/year&gt;&lt;pub-dates&gt;&lt;date&gt;2015/05/04/&lt;/date&gt;&lt;/pub-dates&gt;&lt;/dates&gt;&lt;isbn&gt;0960-9822&lt;/isbn&gt;&lt;urls&gt;&lt;related-urls&gt;&lt;url&gt;http://www.sciencedirect.com/science/article/pii/S0960982215003280&lt;/url&gt;&lt;/related-urls&gt;&lt;/urls&gt;&lt;electronic-resource-num&gt;https://doi.org/10.1016/j.cub.2015.03.014&lt;/electronic-resource-num&gt;&lt;/record&gt;&lt;/Cite&gt;&lt;/EndNote&gt;</w:instrText>
      </w:r>
      <w:r w:rsidRPr="00531285">
        <w:rPr>
          <w:rFonts w:cstheme="minorHAnsi"/>
        </w:rPr>
        <w:fldChar w:fldCharType="separate"/>
      </w:r>
      <w:r w:rsidRPr="00531285">
        <w:rPr>
          <w:rFonts w:cstheme="minorHAnsi"/>
          <w:noProof/>
        </w:rPr>
        <w:t>(Putman and Mansfield 2015)</w:t>
      </w:r>
      <w:r w:rsidRPr="00531285">
        <w:rPr>
          <w:rFonts w:cstheme="minorHAnsi"/>
        </w:rPr>
        <w:fldChar w:fldCharType="end"/>
      </w:r>
      <w:r w:rsidRPr="00531285">
        <w:rPr>
          <w:rFonts w:cstheme="minorHAnsi"/>
        </w:rPr>
        <w:t xml:space="preserve">. Annual larval settlement distributions showed that the larvae did get dispersed south but ended up too far east, not on the continental shelf (Figures S4 – S6). </w:t>
      </w:r>
      <w:r w:rsidR="00C90B06" w:rsidRPr="00531285">
        <w:rPr>
          <w:rFonts w:cstheme="minorHAnsi"/>
        </w:rPr>
        <w:t>The possible advantages of including active swimming in the models are discussed further in the model limitations section.</w:t>
      </w:r>
      <w:r w:rsidRPr="00531285">
        <w:rPr>
          <w:rFonts w:cstheme="minorHAnsi"/>
        </w:rPr>
        <w:t xml:space="preserve"> In 1997, there was no predicted larval settlement south of 37° S, which seems highly unlikely as there was no </w:t>
      </w:r>
      <w:r w:rsidR="00F201A2" w:rsidRPr="00531285">
        <w:rPr>
          <w:rFonts w:cstheme="minorHAnsi"/>
        </w:rPr>
        <w:t>visible d</w:t>
      </w:r>
      <w:r w:rsidRPr="00531285">
        <w:rPr>
          <w:rFonts w:cstheme="minorHAnsi"/>
        </w:rPr>
        <w:t>ecline in CPUE</w:t>
      </w:r>
      <w:r w:rsidR="00F201A2" w:rsidRPr="00531285">
        <w:rPr>
          <w:rFonts w:cstheme="minorHAnsi"/>
        </w:rPr>
        <w:t xml:space="preserve"> in 1999</w:t>
      </w:r>
      <w:r w:rsidRPr="00531285">
        <w:rPr>
          <w:rFonts w:cstheme="minorHAnsi"/>
        </w:rPr>
        <w:t xml:space="preserve">. As the CPUE is based upon total harvest and effort it </w:t>
      </w:r>
      <w:r w:rsidR="00D52BF6" w:rsidRPr="00531285">
        <w:rPr>
          <w:rFonts w:cstheme="minorHAnsi"/>
        </w:rPr>
        <w:t>incorporates variations from</w:t>
      </w:r>
      <w:r w:rsidRPr="00531285">
        <w:rPr>
          <w:rFonts w:cstheme="minorHAnsi"/>
        </w:rPr>
        <w:t xml:space="preserve"> multiple year classes and therefore there will be some </w:t>
      </w:r>
      <w:r w:rsidR="00D52BF6" w:rsidRPr="00531285">
        <w:rPr>
          <w:rFonts w:cstheme="minorHAnsi"/>
        </w:rPr>
        <w:t>inherent differences</w:t>
      </w:r>
      <w:r w:rsidRPr="00531285">
        <w:rPr>
          <w:rFonts w:cstheme="minorHAnsi"/>
        </w:rPr>
        <w:t xml:space="preserve"> between CPUE and predictions made from a single year of settlement. Because the catch of </w:t>
      </w:r>
      <w:r w:rsidRPr="00531285">
        <w:rPr>
          <w:rFonts w:cstheme="minorHAnsi"/>
          <w:i/>
          <w:iCs/>
        </w:rPr>
        <w:t>P. saltatrix</w:t>
      </w:r>
      <w:r w:rsidRPr="00531285">
        <w:rPr>
          <w:rFonts w:cstheme="minorHAnsi"/>
        </w:rPr>
        <w:t xml:space="preserve"> contains multiple age classes, a more detailed analysis may be possible if the</w:t>
      </w:r>
      <w:r w:rsidR="00B625B1" w:rsidRPr="00531285">
        <w:rPr>
          <w:rFonts w:cstheme="minorHAnsi"/>
        </w:rPr>
        <w:t xml:space="preserve"> full</w:t>
      </w:r>
      <w:r w:rsidRPr="00531285">
        <w:rPr>
          <w:rFonts w:cstheme="minorHAnsi"/>
        </w:rPr>
        <w:t xml:space="preserve"> age composition of the harvested fish was known. </w:t>
      </w:r>
      <w:r w:rsidR="00127952" w:rsidRPr="00531285">
        <w:rPr>
          <w:rFonts w:cstheme="minorHAnsi"/>
        </w:rPr>
        <w:t>Another recent study which investigated lobster larvae settlement in the same region using a similar</w:t>
      </w:r>
      <w:r w:rsidR="00F201A2" w:rsidRPr="00531285">
        <w:rPr>
          <w:rFonts w:cstheme="minorHAnsi"/>
        </w:rPr>
        <w:t xml:space="preserve"> Lagrangian</w:t>
      </w:r>
      <w:r w:rsidR="00127952" w:rsidRPr="00531285">
        <w:rPr>
          <w:rFonts w:cstheme="minorHAnsi"/>
        </w:rPr>
        <w:t xml:space="preserve"> particle tracking methodology but with a different hydrological model (OFAM BRAN 3p5) found similar disjuncts (same years) when comparing predicted settlement to observed juvenile settlement </w:t>
      </w:r>
      <w:r w:rsidR="00127952" w:rsidRPr="00531285">
        <w:rPr>
          <w:rFonts w:cstheme="minorHAnsi"/>
        </w:rPr>
        <w:fldChar w:fldCharType="begin"/>
      </w:r>
      <w:r w:rsidR="00127952" w:rsidRPr="00531285">
        <w:rPr>
          <w:rFonts w:cstheme="minorHAnsi"/>
        </w:rPr>
        <w:instrText xml:space="preserve"> ADDIN EN.CITE &lt;EndNote&gt;&lt;Cite&gt;&lt;Author&gt;Cetina-Heredia&lt;/Author&gt;&lt;Year&gt;2019&lt;/Year&gt;&lt;RecNum&gt;478&lt;/RecNum&gt;&lt;DisplayText&gt;(Cetina-Heredia et al. 2019)&lt;/DisplayText&gt;&lt;record&gt;&lt;rec-number&gt;478&lt;/rec-number&gt;&lt;foreign-keys&gt;&lt;key app="EN" db-id="tpvtxxttc2dzapezfe4xfz5nxr9at0sv9zrz" timestamp="1559358044"&gt;478&lt;/key&gt;&lt;/foreign-keys&gt;&lt;ref-type name="Journal Article"&gt;17&lt;/ref-type&gt;&lt;contributors&gt;&lt;authors&gt;&lt;author&gt;Cetina-Heredia, Paulina&lt;/author&gt;&lt;author&gt;Roughan, Moninya&lt;/author&gt;&lt;author&gt;Liggins, Geoffrey&lt;/author&gt;&lt;author&gt;Coleman, Melinda A.&lt;/author&gt;&lt;author&gt;Jeffs, Andrew&lt;/author&gt;&lt;/authors&gt;&lt;/contributors&gt;&lt;titles&gt;&lt;title&gt;Mesoscale circulation determines broad spatio-temporal settlement patterns of lobster&lt;/title&gt;&lt;secondary-title&gt;PLOS ONE&lt;/secondary-title&gt;&lt;/titles&gt;&lt;periodical&gt;&lt;full-title&gt;PLOS ONE&lt;/full-title&gt;&lt;/periodical&gt;&lt;pages&gt;e0211722&lt;/pages&gt;&lt;volume&gt;14&lt;/volume&gt;&lt;number&gt;2&lt;/number&gt;&lt;dates&gt;&lt;year&gt;2019&lt;/year&gt;&lt;/dates&gt;&lt;publisher&gt;Public Library of Science&lt;/publisher&gt;&lt;urls&gt;&lt;related-urls&gt;&lt;url&gt;https://doi.org/10.1371/journal.pone.0211722&lt;/url&gt;&lt;/related-urls&gt;&lt;/urls&gt;&lt;electronic-resource-num&gt;10.1371/journal.pone.0211722&lt;/electronic-resource-num&gt;&lt;/record&gt;&lt;/Cite&gt;&lt;/EndNote&gt;</w:instrText>
      </w:r>
      <w:r w:rsidR="00127952" w:rsidRPr="00531285">
        <w:rPr>
          <w:rFonts w:cstheme="minorHAnsi"/>
        </w:rPr>
        <w:fldChar w:fldCharType="separate"/>
      </w:r>
      <w:r w:rsidR="00127952" w:rsidRPr="00531285">
        <w:rPr>
          <w:rFonts w:cstheme="minorHAnsi"/>
          <w:noProof/>
        </w:rPr>
        <w:t>(Cetina-Heredia et al. 2019)</w:t>
      </w:r>
      <w:r w:rsidR="00127952" w:rsidRPr="00531285">
        <w:rPr>
          <w:rFonts w:cstheme="minorHAnsi"/>
        </w:rPr>
        <w:fldChar w:fldCharType="end"/>
      </w:r>
      <w:r w:rsidR="00127952" w:rsidRPr="00531285">
        <w:rPr>
          <w:rFonts w:cstheme="minorHAnsi"/>
        </w:rPr>
        <w:t>.</w:t>
      </w:r>
      <w:r w:rsidR="00B005F2" w:rsidRPr="00531285">
        <w:rPr>
          <w:rFonts w:cstheme="minorHAnsi"/>
        </w:rPr>
        <w:t xml:space="preserve"> While neither the current study nor </w:t>
      </w:r>
      <w:r w:rsidR="00B005F2" w:rsidRPr="00531285">
        <w:rPr>
          <w:rFonts w:cstheme="minorHAnsi"/>
        </w:rPr>
        <w:fldChar w:fldCharType="begin"/>
      </w:r>
      <w:r w:rsidR="00B005F2" w:rsidRPr="00531285">
        <w:rPr>
          <w:rFonts w:cstheme="minorHAnsi"/>
        </w:rPr>
        <w:instrText xml:space="preserve"> ADDIN EN.CITE &lt;EndNote&gt;&lt;Cite AuthorYear="1"&gt;&lt;Author&gt;Cetina-Heredia&lt;/Author&gt;&lt;Year&gt;2019&lt;/Year&gt;&lt;RecNum&gt;478&lt;/RecNum&gt;&lt;DisplayText&gt;Cetina-Heredia et al. (2019)&lt;/DisplayText&gt;&lt;record&gt;&lt;rec-number&gt;478&lt;/rec-number&gt;&lt;foreign-keys&gt;&lt;key app="EN" db-id="tpvtxxttc2dzapezfe4xfz5nxr9at0sv9zrz" timestamp="1559358044"&gt;478&lt;/key&gt;&lt;/foreign-keys&gt;&lt;ref-type name="Journal Article"&gt;17&lt;/ref-type&gt;&lt;contributors&gt;&lt;authors&gt;&lt;author&gt;Cetina-Heredia, Paulina&lt;/author&gt;&lt;author&gt;Roughan, Moninya&lt;/author&gt;&lt;author&gt;Liggins, Geoffrey&lt;/author&gt;&lt;author&gt;Coleman, Melinda A.&lt;/author&gt;&lt;author&gt;Jeffs, Andrew&lt;/author&gt;&lt;/authors&gt;&lt;/contributors&gt;&lt;titles&gt;&lt;title&gt;Mesoscale circulation determines broad spatio-temporal settlement patterns of lobster&lt;/title&gt;&lt;secondary-title&gt;PLOS ONE&lt;/secondary-title&gt;&lt;/titles&gt;&lt;periodical&gt;&lt;full-title&gt;PLOS ONE&lt;/full-title&gt;&lt;/periodical&gt;&lt;pages&gt;e0211722&lt;/pages&gt;&lt;volume&gt;14&lt;/volume&gt;&lt;number&gt;2&lt;/number&gt;&lt;dates&gt;&lt;year&gt;2019&lt;/year&gt;&lt;/dates&gt;&lt;publisher&gt;Public Library of Science&lt;/publisher&gt;&lt;urls&gt;&lt;related-urls&gt;&lt;url&gt;https://doi.org/10.1371/journal.pone.0211722&lt;/url&gt;&lt;/related-urls&gt;&lt;/urls&gt;&lt;electronic-resource-num&gt;10.1371/journal.pone.0211722&lt;/electronic-resource-num&gt;&lt;/record&gt;&lt;/Cite&gt;&lt;/EndNote&gt;</w:instrText>
      </w:r>
      <w:r w:rsidR="00B005F2" w:rsidRPr="00531285">
        <w:rPr>
          <w:rFonts w:cstheme="minorHAnsi"/>
        </w:rPr>
        <w:fldChar w:fldCharType="separate"/>
      </w:r>
      <w:r w:rsidR="00B005F2" w:rsidRPr="00531285">
        <w:rPr>
          <w:rFonts w:cstheme="minorHAnsi"/>
          <w:noProof/>
        </w:rPr>
        <w:t>Cetina-Heredia et al. (2019)</w:t>
      </w:r>
      <w:r w:rsidR="00B005F2" w:rsidRPr="00531285">
        <w:rPr>
          <w:rFonts w:cstheme="minorHAnsi"/>
        </w:rPr>
        <w:fldChar w:fldCharType="end"/>
      </w:r>
      <w:r w:rsidR="00B005F2" w:rsidRPr="00531285">
        <w:rPr>
          <w:rFonts w:cstheme="minorHAnsi"/>
        </w:rPr>
        <w:t xml:space="preserve"> included particle behaviour such as swimming, the similarity (both good and bad) in ability to match settlement with predicted larval transport suggests that these ocean models can capture most of the oceanographic dynamics,</w:t>
      </w:r>
      <w:r w:rsidR="00F201A2" w:rsidRPr="00531285">
        <w:rPr>
          <w:rFonts w:cstheme="minorHAnsi"/>
        </w:rPr>
        <w:t xml:space="preserve"> however</w:t>
      </w:r>
      <w:r w:rsidR="00B005F2" w:rsidRPr="00531285">
        <w:rPr>
          <w:rFonts w:cstheme="minorHAnsi"/>
        </w:rPr>
        <w:t xml:space="preserve"> there continues to be a need to understand the impacts of active swimming and other smaller resolution oceanographic processes which may be contributing to actual larval settlement patterns </w:t>
      </w:r>
      <w:r w:rsidR="00B005F2" w:rsidRPr="00531285">
        <w:rPr>
          <w:rFonts w:cstheme="minorHAnsi"/>
        </w:rPr>
        <w:fldChar w:fldCharType="begin">
          <w:fldData xml:space="preserve">PEVuZE5vdGU+PENpdGU+PEF1dGhvcj5GaWtzZW48L0F1dGhvcj48WWVhcj4yMDA3PC9ZZWFyPjxS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</w:fldData>
        </w:fldChar>
      </w:r>
      <w:r w:rsidR="00684E77">
        <w:rPr>
          <w:rFonts w:cstheme="minorHAnsi"/>
        </w:rPr>
        <w:instrText xml:space="preserve"> ADDIN EN.CITE </w:instrText>
      </w:r>
      <w:r w:rsidR="00684E77">
        <w:rPr>
          <w:rFonts w:cstheme="minorHAnsi"/>
        </w:rPr>
        <w:fldChar w:fldCharType="begin">
          <w:fldData xml:space="preserve">PEVuZE5vdGU+PENpdGU+PEF1dGhvcj5GaWtzZW48L0F1dGhvcj48WWVhcj4yMDA3PC9ZZWFyPjxS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</w:fldData>
        </w:fldChar>
      </w:r>
      <w:r w:rsidR="00684E77">
        <w:rPr>
          <w:rFonts w:cstheme="minorHAnsi"/>
        </w:rPr>
        <w:instrText xml:space="preserve"> ADDIN EN.CITE.DATA </w:instrText>
      </w:r>
      <w:r w:rsidR="00684E77">
        <w:rPr>
          <w:rFonts w:cstheme="minorHAnsi"/>
        </w:rPr>
      </w:r>
      <w:r w:rsidR="00684E77">
        <w:rPr>
          <w:rFonts w:cstheme="minorHAnsi"/>
        </w:rPr>
        <w:fldChar w:fldCharType="end"/>
      </w:r>
      <w:r w:rsidR="00B005F2" w:rsidRPr="00531285">
        <w:rPr>
          <w:rFonts w:cstheme="minorHAnsi"/>
        </w:rPr>
      </w:r>
      <w:r w:rsidR="00B005F2" w:rsidRPr="00531285">
        <w:rPr>
          <w:rFonts w:cstheme="minorHAnsi"/>
        </w:rPr>
        <w:fldChar w:fldCharType="separate"/>
      </w:r>
      <w:r w:rsidR="00684E77">
        <w:rPr>
          <w:rFonts w:cstheme="minorHAnsi"/>
          <w:noProof/>
        </w:rPr>
        <w:t>(Fiksen et al. 2007; Putman and Mansfield 2015; Munroe et al. 2018)</w:t>
      </w:r>
      <w:r w:rsidR="00B005F2" w:rsidRPr="00531285">
        <w:rPr>
          <w:rFonts w:cstheme="minorHAnsi"/>
        </w:rPr>
        <w:fldChar w:fldCharType="end"/>
      </w:r>
      <w:r w:rsidR="00B005F2" w:rsidRPr="00531285">
        <w:rPr>
          <w:rFonts w:cstheme="minorHAnsi"/>
        </w:rPr>
        <w:t>.</w:t>
      </w:r>
    </w:p>
    <w:p w14:paraId="6425C0A0" w14:textId="20AA04CA" w:rsidR="007A2DE5" w:rsidRPr="00531285" w:rsidRDefault="007A2DE5" w:rsidP="006928E3">
      <w:pPr>
        <w:spacing w:line="360" w:lineRule="auto"/>
        <w:rPr>
          <w:rFonts w:cstheme="minorHAnsi"/>
        </w:rPr>
      </w:pPr>
    </w:p>
    <w:p w14:paraId="3586825D" w14:textId="1A519C43" w:rsidR="007A2DE5" w:rsidRPr="00531285" w:rsidRDefault="007A2DE5" w:rsidP="006928E3">
      <w:pPr>
        <w:spacing w:line="360" w:lineRule="auto"/>
        <w:rPr>
          <w:rFonts w:cstheme="minorHAnsi"/>
          <w:i/>
          <w:iCs/>
        </w:rPr>
      </w:pPr>
      <w:r w:rsidRPr="00531285">
        <w:rPr>
          <w:rFonts w:cstheme="minorHAnsi"/>
          <w:i/>
          <w:iCs/>
        </w:rPr>
        <w:t>Model limitations</w:t>
      </w:r>
    </w:p>
    <w:p w14:paraId="1D50197F" w14:textId="6A3D7509" w:rsidR="006E76D2" w:rsidRPr="00531285" w:rsidRDefault="006E76D2" w:rsidP="00E4010E">
      <w:pPr>
        <w:spacing w:line="360" w:lineRule="auto"/>
        <w:rPr>
          <w:rFonts w:cstheme="minorHAnsi"/>
        </w:rPr>
      </w:pPr>
      <w:r w:rsidRPr="00531285">
        <w:rPr>
          <w:rFonts w:cstheme="minorHAnsi"/>
        </w:rPr>
        <w:t>This study aim</w:t>
      </w:r>
      <w:r w:rsidR="00776DCB" w:rsidRPr="00531285">
        <w:rPr>
          <w:rFonts w:cstheme="minorHAnsi"/>
        </w:rPr>
        <w:t>ed</w:t>
      </w:r>
      <w:r w:rsidRPr="00531285">
        <w:rPr>
          <w:rFonts w:cstheme="minorHAnsi"/>
        </w:rPr>
        <w:t xml:space="preserve"> to model the potential latitudinal dispersal of tailor larvae in order to understand the importance of the recently described </w:t>
      </w:r>
      <w:r w:rsidR="00DA0AC8" w:rsidRPr="00531285">
        <w:rPr>
          <w:rFonts w:cstheme="minorHAnsi"/>
        </w:rPr>
        <w:t xml:space="preserve">extensions in </w:t>
      </w:r>
      <w:r w:rsidRPr="00531285">
        <w:rPr>
          <w:rFonts w:cstheme="minorHAnsi"/>
        </w:rPr>
        <w:t xml:space="preserve">spawning </w:t>
      </w:r>
      <w:r w:rsidR="00DA0AC8" w:rsidRPr="00531285">
        <w:rPr>
          <w:rFonts w:cstheme="minorHAnsi"/>
        </w:rPr>
        <w:t xml:space="preserve">latitude and timing </w:t>
      </w:r>
      <w:r w:rsidRPr="00531285">
        <w:rPr>
          <w:rFonts w:cstheme="minorHAnsi"/>
        </w:rPr>
        <w:fldChar w:fldCharType="begin"/>
      </w:r>
      <w:r w:rsidRPr="00531285">
        <w:rPr>
          <w:rFonts w:cstheme="minorHAnsi"/>
        </w:rPr>
        <w:instrText xml:space="preserve"> ADDIN EN.CITE &lt;EndNote&gt;&lt;Cite&gt;&lt;Author&gt;Schilling&lt;/Author&gt;&lt;Year&gt;2019&lt;/Year&gt;&lt;RecNum&gt;468&lt;/RecNum&gt;&lt;DisplayText&gt;(Schilling et al. 2019)&lt;/DisplayText&gt;&lt;record&gt;&lt;rec-number&gt;468&lt;/rec-number&gt;&lt;foreign-keys&gt;&lt;key app="EN" db-id="tpvtxxttc2dzapezfe4xfz5nxr9at0sv9zrz" timestamp="1556252102"&gt;468&lt;/key&gt;&lt;/foreign-keys&gt;&lt;ref-type name="Journal Article"&gt;17&lt;/ref-type&gt;&lt;contributors&gt;&lt;authors&gt;&lt;author&gt;Schilling, Hayden T.&lt;/author&gt;&lt;author&gt;Smith, James A.&lt;/author&gt;&lt;author&gt;Stewart, John&lt;/author&gt;&lt;author&gt;Everett, Jason D.&lt;/author&gt;&lt;author&gt;Hughes, Julian M.&lt;/author&gt;&lt;author&gt;Suthers, Iain M.&lt;/author&gt;&lt;/authors&gt;&lt;/contributors&gt;&lt;titles&gt;&lt;title&gt;&lt;style face="normal" font="default" size="100%"&gt;Reduced exploitation is associated with an altered sex ratio and larger length at maturity in southwest Pacific (east Australian) &lt;/style&gt;&lt;style face="italic" font="default" size="100%"&gt;Pomatomus saltatrix&lt;/style&gt;&lt;/title&gt;&lt;secondary-title&gt;Marine Environmental Research&lt;/secondary-title&gt;&lt;/titles&gt;&lt;periodical&gt;&lt;full-title&gt;Marine Environmental Research&lt;/full-title&gt;&lt;abbr-1&gt;Mar. Environ. Res.&lt;/abbr-1&gt;&lt;abbr-2&gt;Mar Environ Res&lt;/abbr-2&gt;&lt;/periodical&gt;&lt;pages&gt;72-79&lt;/pages&gt;&lt;volume&gt;147&lt;/volume&gt;&lt;keywords&gt;&lt;keyword&gt;Reproductive biology&lt;/keyword&gt;&lt;keyword&gt;Bluefish&lt;/keyword&gt;&lt;keyword&gt;Fecundity&lt;/keyword&gt;&lt;keyword&gt;Multiple spawning periods&lt;/keyword&gt;&lt;keyword&gt;Tailor&lt;/keyword&gt;&lt;keyword&gt;Historical changes&lt;/keyword&gt;&lt;keyword&gt;Fishing effects&lt;/keyword&gt;&lt;/keywords&gt;&lt;dates&gt;&lt;year&gt;2019&lt;/year&gt;&lt;pub-dates&gt;&lt;date&gt;2019/03/03/&lt;/date&gt;&lt;/pub-dates&gt;&lt;/dates&gt;&lt;isbn&gt;0141-1136&lt;/isbn&gt;&lt;urls&gt;&lt;related-urls&gt;&lt;url&gt;&lt;style face="underline" font="default" size="100%"&gt;http://www.sciencedirect.com/science/article/pii/S0141113618308900&lt;/style&gt;&lt;/url&gt;&lt;/related-urls&gt;&lt;/urls&gt;&lt;electronic-resource-num&gt;&lt;style face="underline" font="default" size="100%"&gt;https://doi.org/10.1016/j.marenvres.2019.02.012&lt;/style&gt;&lt;/electronic-resource-num&gt;&lt;/record&gt;&lt;/Cite&gt;&lt;/EndNote&gt;</w:instrText>
      </w:r>
      <w:r w:rsidRPr="00531285">
        <w:rPr>
          <w:rFonts w:cstheme="minorHAnsi"/>
        </w:rPr>
        <w:fldChar w:fldCharType="separate"/>
      </w:r>
      <w:r w:rsidRPr="00531285">
        <w:rPr>
          <w:rFonts w:cstheme="minorHAnsi"/>
          <w:noProof/>
        </w:rPr>
        <w:t>(Schilling et al. 2019)</w:t>
      </w:r>
      <w:r w:rsidRPr="00531285">
        <w:rPr>
          <w:rFonts w:cstheme="minorHAnsi"/>
        </w:rPr>
        <w:fldChar w:fldCharType="end"/>
      </w:r>
      <w:r w:rsidRPr="00531285">
        <w:rPr>
          <w:rFonts w:cstheme="minorHAnsi"/>
        </w:rPr>
        <w:t xml:space="preserve">. The model used in this study was a free running ocean model which does not replicate oceanic conditions such as individual eddies but it does recreate broad seasonal and interannual patterns which allow us to investigate broad patterns of interannual and seasonal transport </w:t>
      </w:r>
      <w:r w:rsidRPr="00531285">
        <w:rPr>
          <w:rFonts w:cstheme="minorHAnsi"/>
        </w:rPr>
        <w:fldChar w:fldCharType="begin"/>
      </w:r>
      <w:r w:rsidRPr="00531285">
        <w:rPr>
          <w:rFonts w:cstheme="minorHAnsi"/>
        </w:rPr>
        <w:instrText xml:space="preserve"> ADDIN EN.CITE &lt;EndNote&gt;&lt;Cite&gt;&lt;Author&gt;Kerry&lt;/Author&gt;&lt;Year&gt;In Revision&lt;/Year&gt;&lt;RecNum&gt;512&lt;/RecNum&gt;&lt;DisplayText&gt;(Kerry and Roughan In Revision)&lt;/DisplayText&gt;&lt;record&gt;&lt;rec-number&gt;512&lt;/rec-number&gt;&lt;foreign-keys&gt;&lt;key app="EN" db-id="tpvtxxttc2dzapezfe4xfz5nxr9at0sv9zrz" timestamp="1565760484"&gt;512&lt;/key&gt;&lt;/foreign-keys&gt;&lt;ref-type name="Journal Article"&gt;17&lt;/ref-type&gt;&lt;contributors&gt;&lt;authors&gt;&lt;author&gt;C. Kerry&lt;/author&gt;&lt;author&gt;M. Roughan&lt;/author&gt;&lt;/authors&gt;&lt;/contributors&gt;&lt;titles&gt;&lt;title&gt;Seasonal and Mesoscale Variability of the East Australian Current System&lt;/title&gt;&lt;secondary-title&gt;Journal of Geophysical Research&lt;/secondary-title&gt;&lt;/titles&gt;&lt;periodical&gt;&lt;full-title&gt;Journal of Geophysical Research&lt;/full-title&gt;&lt;/periodical&gt;&lt;dates&gt;&lt;year&gt;In Revision&lt;/year&gt;&lt;/dates&gt;&lt;urls&gt;&lt;/urls&gt;&lt;/record&gt;&lt;/Cite&gt;&lt;/EndNote&gt;</w:instrText>
      </w:r>
      <w:r w:rsidRPr="00531285">
        <w:rPr>
          <w:rFonts w:cstheme="minorHAnsi"/>
        </w:rPr>
        <w:fldChar w:fldCharType="separate"/>
      </w:r>
      <w:r w:rsidRPr="00531285">
        <w:rPr>
          <w:rFonts w:cstheme="minorHAnsi"/>
          <w:noProof/>
        </w:rPr>
        <w:t>(Kerry and Roughan In Revision)</w:t>
      </w:r>
      <w:r w:rsidRPr="00531285">
        <w:rPr>
          <w:rFonts w:cstheme="minorHAnsi"/>
        </w:rPr>
        <w:fldChar w:fldCharType="end"/>
      </w:r>
      <w:r w:rsidRPr="00531285">
        <w:rPr>
          <w:rFonts w:cstheme="minorHAnsi"/>
        </w:rPr>
        <w:t xml:space="preserve">. Passive transport and temperature dependent growth and mortality are not the sole factors influencing the final distribution of fish larvae. It is known that active horizontal swimming can be important in determining the final destinations of all fish larvae </w:t>
      </w:r>
      <w:r w:rsidR="005522C8" w:rsidRPr="00531285">
        <w:rPr>
          <w:rFonts w:cstheme="minorHAnsi"/>
        </w:rPr>
        <w:fldChar w:fldCharType="begin">
          <w:fldData xml:space="preserve">PEVuZE5vdGU+PENpdGU+PEF1dGhvcj5QdXRtYW48L0F1dGhvcj48WWVhcj4yMDE1PC9ZZWFyPjxS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</w:fldData>
        </w:fldChar>
      </w:r>
      <w:r w:rsidR="00684E77">
        <w:rPr>
          <w:rFonts w:cstheme="minorHAnsi"/>
        </w:rPr>
        <w:instrText xml:space="preserve"> ADDIN EN.CITE </w:instrText>
      </w:r>
      <w:r w:rsidR="00684E77">
        <w:rPr>
          <w:rFonts w:cstheme="minorHAnsi"/>
        </w:rPr>
        <w:fldChar w:fldCharType="begin">
          <w:fldData xml:space="preserve">PEVuZE5vdGU+PENpdGU+PEF1dGhvcj5QdXRtYW48L0F1dGhvcj48WWVhcj4yMDE1PC9ZZWFyPjxS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</w:fldData>
        </w:fldChar>
      </w:r>
      <w:r w:rsidR="00684E77">
        <w:rPr>
          <w:rFonts w:cstheme="minorHAnsi"/>
        </w:rPr>
        <w:instrText xml:space="preserve"> ADDIN EN.CITE.DATA </w:instrText>
      </w:r>
      <w:r w:rsidR="00684E77">
        <w:rPr>
          <w:rFonts w:cstheme="minorHAnsi"/>
        </w:rPr>
      </w:r>
      <w:r w:rsidR="00684E77">
        <w:rPr>
          <w:rFonts w:cstheme="minorHAnsi"/>
        </w:rPr>
        <w:fldChar w:fldCharType="end"/>
      </w:r>
      <w:r w:rsidR="005522C8" w:rsidRPr="00531285">
        <w:rPr>
          <w:rFonts w:cstheme="minorHAnsi"/>
        </w:rPr>
      </w:r>
      <w:r w:rsidR="005522C8" w:rsidRPr="00531285">
        <w:rPr>
          <w:rFonts w:cstheme="minorHAnsi"/>
        </w:rPr>
        <w:fldChar w:fldCharType="separate"/>
      </w:r>
      <w:r w:rsidR="00684E77">
        <w:rPr>
          <w:rFonts w:cstheme="minorHAnsi"/>
          <w:noProof/>
        </w:rPr>
        <w:t>(Fiksen et al. 2007; Putman and Mansfield 2015)</w:t>
      </w:r>
      <w:r w:rsidR="005522C8" w:rsidRPr="00531285">
        <w:rPr>
          <w:rFonts w:cstheme="minorHAnsi"/>
        </w:rPr>
        <w:fldChar w:fldCharType="end"/>
      </w:r>
      <w:r w:rsidR="005522C8" w:rsidRPr="00531285">
        <w:rPr>
          <w:rFonts w:cstheme="minorHAnsi"/>
        </w:rPr>
        <w:t>,</w:t>
      </w:r>
      <w:r w:rsidRPr="00531285">
        <w:rPr>
          <w:rFonts w:cstheme="minorHAnsi"/>
        </w:rPr>
        <w:t xml:space="preserve"> although despite not modelling this component of transport</w:t>
      </w:r>
      <w:r w:rsidR="00776DCB" w:rsidRPr="00531285">
        <w:rPr>
          <w:rFonts w:cstheme="minorHAnsi"/>
        </w:rPr>
        <w:t>,</w:t>
      </w:r>
      <w:r w:rsidRPr="00531285">
        <w:rPr>
          <w:rFonts w:cstheme="minorHAnsi"/>
        </w:rPr>
        <w:t xml:space="preserve"> this model was able to capture the most of the interannual variation seen in the CPUE data from the southern portion of the distribution. For horizontal swimming to be incorporated into this particle tracking model, further research into the swimming abilities of larval </w:t>
      </w:r>
      <w:r w:rsidRPr="00531285">
        <w:rPr>
          <w:rFonts w:cstheme="minorHAnsi"/>
          <w:i/>
        </w:rPr>
        <w:t>P. saltatrix</w:t>
      </w:r>
      <w:r w:rsidRPr="00531285">
        <w:rPr>
          <w:rFonts w:cstheme="minorHAnsi"/>
        </w:rPr>
        <w:t xml:space="preserve"> is required. It is </w:t>
      </w:r>
      <w:r w:rsidRPr="00531285">
        <w:rPr>
          <w:rFonts w:cstheme="minorHAnsi"/>
        </w:rPr>
        <w:lastRenderedPageBreak/>
        <w:t>likely that swimming would occur in a westward direction, towards the Australian coastline (and suitable</w:t>
      </w:r>
      <w:r w:rsidR="008B33ED" w:rsidRPr="00531285">
        <w:rPr>
          <w:rFonts w:cstheme="minorHAnsi"/>
        </w:rPr>
        <w:t xml:space="preserve"> juvenile</w:t>
      </w:r>
      <w:r w:rsidRPr="00531285">
        <w:rPr>
          <w:rFonts w:cstheme="minorHAnsi"/>
        </w:rPr>
        <w:t xml:space="preserve"> habitat)</w:t>
      </w:r>
      <w:r w:rsidR="008B33ED" w:rsidRPr="00531285">
        <w:rPr>
          <w:rFonts w:cstheme="minorHAnsi"/>
        </w:rPr>
        <w:t xml:space="preserve"> but the magnitude of the swimming ability</w:t>
      </w:r>
      <w:r w:rsidR="00BF1235" w:rsidRPr="00531285">
        <w:rPr>
          <w:rFonts w:cstheme="minorHAnsi"/>
        </w:rPr>
        <w:t xml:space="preserve"> for</w:t>
      </w:r>
      <w:r w:rsidR="00B625B1" w:rsidRPr="00531285">
        <w:rPr>
          <w:rFonts w:cstheme="minorHAnsi"/>
        </w:rPr>
        <w:t xml:space="preserve"> larval</w:t>
      </w:r>
      <w:r w:rsidR="00BF1235" w:rsidRPr="00531285">
        <w:rPr>
          <w:rFonts w:cstheme="minorHAnsi"/>
        </w:rPr>
        <w:t xml:space="preserve"> </w:t>
      </w:r>
      <w:r w:rsidR="00BF1235" w:rsidRPr="00531285">
        <w:rPr>
          <w:rFonts w:cstheme="minorHAnsi"/>
          <w:i/>
          <w:iCs/>
        </w:rPr>
        <w:t>P. saltatrix</w:t>
      </w:r>
      <w:r w:rsidR="008B33ED" w:rsidRPr="00531285">
        <w:rPr>
          <w:rFonts w:cstheme="minorHAnsi"/>
        </w:rPr>
        <w:t xml:space="preserve"> is currently unknown. The resultant larval distributions presented in this study suggest that </w:t>
      </w:r>
      <w:r w:rsidR="008B33ED" w:rsidRPr="00531285">
        <w:rPr>
          <w:rFonts w:cstheme="minorHAnsi"/>
          <w:i/>
          <w:iCs/>
        </w:rPr>
        <w:t xml:space="preserve">P. saltatrix </w:t>
      </w:r>
      <w:r w:rsidR="008B33ED" w:rsidRPr="00531285">
        <w:rPr>
          <w:rFonts w:cstheme="minorHAnsi"/>
        </w:rPr>
        <w:t xml:space="preserve">larvae are transported far offshore, including near Lord Howe Island (31.556° S, 159.082° E) where </w:t>
      </w:r>
      <w:r w:rsidR="008B33ED" w:rsidRPr="00531285">
        <w:rPr>
          <w:rFonts w:cstheme="minorHAnsi"/>
          <w:i/>
          <w:iCs/>
        </w:rPr>
        <w:t>P. saltatrix</w:t>
      </w:r>
      <w:r w:rsidR="008B33ED" w:rsidRPr="00531285">
        <w:rPr>
          <w:rFonts w:cstheme="minorHAnsi"/>
        </w:rPr>
        <w:t xml:space="preserve"> are never observed as juveniles or adults</w:t>
      </w:r>
      <w:r w:rsidR="00684E77">
        <w:rPr>
          <w:rFonts w:cstheme="minorHAnsi"/>
        </w:rPr>
        <w:t xml:space="preserve"> </w:t>
      </w:r>
      <w:r w:rsidR="00684E77">
        <w:rPr>
          <w:rFonts w:cstheme="minorHAnsi"/>
        </w:rPr>
        <w:fldChar w:fldCharType="begin"/>
      </w:r>
      <w:r w:rsidR="00684E77">
        <w:rPr>
          <w:rFonts w:cstheme="minorHAnsi"/>
        </w:rPr>
        <w:instrText xml:space="preserve"> ADDIN EN.CITE &lt;EndNote&gt;&lt;Cite&gt;&lt;Author&gt;Van Horn&lt;/Author&gt;&lt;Year&gt;2018&lt;/Year&gt;&lt;RecNum&gt;688&lt;/RecNum&gt;&lt;DisplayText&gt;(Van Horn et al. 2018)&lt;/DisplayText&gt;&lt;record&gt;&lt;rec-number&gt;688&lt;/rec-number&gt;&lt;foreign-keys&gt;&lt;key app="EN" db-id="tpvtxxttc2dzapezfe4xfz5nxr9at0sv9zrz" timestamp="1568591282"&gt;688&lt;/key&gt;&lt;/foreign-keys&gt;&lt;ref-type name="Conference Proceedings"&gt;10&lt;/ref-type&gt;&lt;contributors&gt;&lt;authors&gt;&lt;author&gt;Van Horn, Grant&lt;/author&gt;&lt;author&gt;Mac Aodha, Oisin&lt;/author&gt;&lt;author&gt;Song, Yang&lt;/author&gt;&lt;author&gt;Cui, Yin&lt;/author&gt;&lt;author&gt;Sun, Chen&lt;/author&gt;&lt;author&gt;Shepard, Alex&lt;/author&gt;&lt;author&gt;Adam, Hartwig&lt;/author&gt;&lt;author&gt;Perona, Pietro&lt;/author&gt;&lt;author&gt;Belongie, Serge&lt;/author&gt;&lt;/authors&gt;&lt;/contributors&gt;&lt;titles&gt;&lt;title&gt;The inaturalist species classification and detection dataset&lt;/title&gt;&lt;secondary-title&gt;Proceedings of the IEEE conference on computer vision and pattern recognition&lt;/secondary-title&gt;&lt;/titles&gt;&lt;pages&gt;8769-8778&lt;/pages&gt;&lt;dates&gt;&lt;year&gt;2018&lt;/year&gt;&lt;/dates&gt;&lt;urls&gt;&lt;/urls&gt;&lt;/record&gt;&lt;/Cite&gt;&lt;/EndNote&gt;</w:instrText>
      </w:r>
      <w:r w:rsidR="00684E77">
        <w:rPr>
          <w:rFonts w:cstheme="minorHAnsi"/>
        </w:rPr>
        <w:fldChar w:fldCharType="separate"/>
      </w:r>
      <w:r w:rsidR="00684E77">
        <w:rPr>
          <w:rFonts w:cstheme="minorHAnsi"/>
          <w:noProof/>
        </w:rPr>
        <w:t>(Van Horn et al. 2018)</w:t>
      </w:r>
      <w:r w:rsidR="00684E77">
        <w:rPr>
          <w:rFonts w:cstheme="minorHAnsi"/>
        </w:rPr>
        <w:fldChar w:fldCharType="end"/>
      </w:r>
      <w:r w:rsidR="008B33ED" w:rsidRPr="00531285">
        <w:rPr>
          <w:rFonts w:cstheme="minorHAnsi"/>
        </w:rPr>
        <w:t>. We believe that if active westward swimming was incorporated into this model, the resultant distributions would be more concentrated towards the Australian continent.</w:t>
      </w:r>
      <w:r w:rsidR="00C90B06" w:rsidRPr="00531285">
        <w:rPr>
          <w:rFonts w:cstheme="minorHAnsi"/>
        </w:rPr>
        <w:t xml:space="preserve"> This would also have helped </w:t>
      </w:r>
      <w:r w:rsidR="000A7CC8" w:rsidRPr="00531285">
        <w:rPr>
          <w:rFonts w:cstheme="minorHAnsi"/>
        </w:rPr>
        <w:t>improve</w:t>
      </w:r>
      <w:r w:rsidR="00C90B06" w:rsidRPr="00531285">
        <w:rPr>
          <w:rFonts w:cstheme="minorHAnsi"/>
        </w:rPr>
        <w:t xml:space="preserve"> some of the </w:t>
      </w:r>
      <w:r w:rsidR="000A7CC8" w:rsidRPr="00531285">
        <w:rPr>
          <w:rFonts w:cstheme="minorHAnsi"/>
        </w:rPr>
        <w:t xml:space="preserve">relationship between some of the </w:t>
      </w:r>
      <w:r w:rsidR="00C90B06" w:rsidRPr="00531285">
        <w:rPr>
          <w:rFonts w:cstheme="minorHAnsi"/>
        </w:rPr>
        <w:t>lagged settlement</w:t>
      </w:r>
      <w:r w:rsidR="000A7CC8" w:rsidRPr="00531285">
        <w:rPr>
          <w:rFonts w:cstheme="minorHAnsi"/>
        </w:rPr>
        <w:t xml:space="preserve"> estimations</w:t>
      </w:r>
      <w:r w:rsidR="00C90B06" w:rsidRPr="00531285">
        <w:rPr>
          <w:rFonts w:cstheme="minorHAnsi"/>
        </w:rPr>
        <w:t xml:space="preserve"> </w:t>
      </w:r>
      <w:r w:rsidR="000A7CC8" w:rsidRPr="00531285">
        <w:rPr>
          <w:rFonts w:cstheme="minorHAnsi"/>
        </w:rPr>
        <w:t>and</w:t>
      </w:r>
      <w:r w:rsidR="00C90B06" w:rsidRPr="00531285">
        <w:rPr>
          <w:rFonts w:cstheme="minorHAnsi"/>
        </w:rPr>
        <w:t xml:space="preserve"> the CPUE data in the years our model predicted southward transport but too far east of the continental shelf. </w:t>
      </w:r>
    </w:p>
    <w:p w14:paraId="10F98A17" w14:textId="06C89FB3" w:rsidR="008D09AE" w:rsidRPr="00531285" w:rsidRDefault="008D09AE" w:rsidP="00E4010E">
      <w:pPr>
        <w:spacing w:line="360" w:lineRule="auto"/>
        <w:rPr>
          <w:rFonts w:cstheme="minorHAnsi"/>
        </w:rPr>
      </w:pPr>
      <w:r w:rsidRPr="00531285">
        <w:rPr>
          <w:rFonts w:cstheme="minorHAnsi"/>
        </w:rPr>
        <w:t>The hydrodynamic model used in our simulations is the highest resolution available for this region</w:t>
      </w:r>
      <w:r w:rsidR="00C11ED6" w:rsidRPr="00531285">
        <w:rPr>
          <w:rFonts w:cstheme="minorHAnsi"/>
        </w:rPr>
        <w:t xml:space="preserve">, particularly on the continental shelf </w:t>
      </w:r>
      <w:r w:rsidRPr="00531285">
        <w:rPr>
          <w:rFonts w:cstheme="minorHAnsi"/>
        </w:rPr>
        <w:t xml:space="preserve">but it still may not accurately capture some of the local hydrodynamics which may influence </w:t>
      </w:r>
      <w:r w:rsidR="00D03B6C" w:rsidRPr="00531285">
        <w:rPr>
          <w:rFonts w:cstheme="minorHAnsi"/>
        </w:rPr>
        <w:t>delivery of larvae to suitable habitat</w:t>
      </w:r>
      <w:r w:rsidR="00AE7472" w:rsidRPr="00531285">
        <w:rPr>
          <w:rFonts w:cstheme="minorHAnsi"/>
        </w:rPr>
        <w:t xml:space="preserve"> </w:t>
      </w:r>
      <w:r w:rsidR="00AE7472" w:rsidRPr="00531285">
        <w:rPr>
          <w:rFonts w:cstheme="minorHAnsi"/>
        </w:rPr>
        <w:fldChar w:fldCharType="begin"/>
      </w:r>
      <w:r w:rsidR="00684E77">
        <w:rPr>
          <w:rFonts w:cstheme="minorHAnsi"/>
        </w:rPr>
        <w:instrText xml:space="preserve"> ADDIN EN.CITE &lt;EndNote&gt;&lt;Cite&gt;&lt;Author&gt;Pineda&lt;/Author&gt;&lt;Year&gt;2007&lt;/Year&gt;&lt;RecNum&gt;522&lt;/RecNum&gt;&lt;DisplayText&gt;(Pineda et al. 2007; Kerry and Roughan In Revision)&lt;/DisplayText&gt;&lt;record&gt;&lt;rec-number&gt;522&lt;/rec-number&gt;&lt;foreign-keys&gt;&lt;key app="EN" db-id="tpvtxxttc2dzapezfe4xfz5nxr9at0sv9zrz" timestamp="1566179129"&gt;522&lt;/key&gt;&lt;/foreign-keys&gt;&lt;ref-type name="Journal Article"&gt;17&lt;/ref-type&gt;&lt;contributors&gt;&lt;authors&gt;&lt;author&gt;Pineda, JesÚS&lt;/author&gt;&lt;author&gt;Hare, Jonathan A.&lt;/author&gt;&lt;author&gt;Sponaugle, S. U.&lt;/author&gt;&lt;/authors&gt;&lt;/contributors&gt;&lt;titles&gt;&lt;title&gt;Larval Transport and Dispersal in the Coastal Ocean and Consequences for Population Connectivity&lt;/title&gt;&lt;secondary-title&gt;Oceanography&lt;/secondary-title&gt;&lt;/titles&gt;&lt;periodical&gt;&lt;full-title&gt;Oceanography&lt;/full-title&gt;&lt;abbr-1&gt;Oceanography&lt;/abbr-1&gt;&lt;abbr-2&gt;Oceanography&lt;/abbr-2&gt;&lt;/periodical&gt;&lt;pages&gt;22-39&lt;/pages&gt;&lt;volume&gt;20&lt;/volume&gt;&lt;number&gt;3&lt;/number&gt;&lt;dates&gt;&lt;year&gt;2007&lt;/year&gt;&lt;/dates&gt;&lt;publisher&gt;Oceanography Society&lt;/publisher&gt;&lt;isbn&gt;10428275, 2377617X&lt;/isbn&gt;&lt;urls&gt;&lt;related-urls&gt;&lt;url&gt;http://www.jstor.org/stable/24860094&lt;/url&gt;&lt;/related-urls&gt;&lt;/urls&gt;&lt;custom1&gt;Full publication date: SEPTEMBER 2007&lt;/custom1&gt;&lt;remote-database-name&gt;JSTOR&lt;/remote-database-name&gt;&lt;/record&gt;&lt;/Cite&gt;&lt;Cite&gt;&lt;Author&gt;Kerry&lt;/Author&gt;&lt;Year&gt;In Revision&lt;/Year&gt;&lt;RecNum&gt;512&lt;/RecNum&gt;&lt;record&gt;&lt;rec-number&gt;512&lt;/rec-number&gt;&lt;foreign-keys&gt;&lt;key app="EN" db-id="tpvtxxttc2dzapezfe4xfz5nxr9at0sv9zrz" timestamp="1565760484"&gt;512&lt;/key&gt;&lt;/foreign-keys&gt;&lt;ref-type name="Journal Article"&gt;17&lt;/ref-type&gt;&lt;contributors&gt;&lt;authors&gt;&lt;author&gt;C. Kerry&lt;/author&gt;&lt;author&gt;M. Roughan&lt;/author&gt;&lt;/authors&gt;&lt;/contributors&gt;&lt;titles&gt;&lt;title&gt;Seasonal and Mesoscale Variability of the East Australian Current System&lt;/title&gt;&lt;secondary-title&gt;Journal of Geophysical Research&lt;/secondary-title&gt;&lt;/titles&gt;&lt;periodical&gt;&lt;full-title&gt;Journal of Geophysical Research&lt;/full-title&gt;&lt;/periodical&gt;&lt;dates&gt;&lt;year&gt;In Revision&lt;/year&gt;&lt;/dates&gt;&lt;urls&gt;&lt;/urls&gt;&lt;/record&gt;&lt;/Cite&gt;&lt;/EndNote&gt;</w:instrText>
      </w:r>
      <w:r w:rsidR="00AE7472" w:rsidRPr="00531285">
        <w:rPr>
          <w:rFonts w:cstheme="minorHAnsi"/>
        </w:rPr>
        <w:fldChar w:fldCharType="separate"/>
      </w:r>
      <w:r w:rsidR="00684E77">
        <w:rPr>
          <w:rFonts w:cstheme="minorHAnsi"/>
          <w:noProof/>
        </w:rPr>
        <w:t>(Pineda et al. 2007; Kerry and Roughan In Revision)</w:t>
      </w:r>
      <w:r w:rsidR="00AE7472" w:rsidRPr="00531285">
        <w:rPr>
          <w:rFonts w:cstheme="minorHAnsi"/>
        </w:rPr>
        <w:fldChar w:fldCharType="end"/>
      </w:r>
      <w:r w:rsidR="00D03B6C" w:rsidRPr="00531285">
        <w:rPr>
          <w:rFonts w:cstheme="minorHAnsi"/>
        </w:rPr>
        <w:t xml:space="preserve">. As an example, the winds incorporated into the ROMS model are course and therefore is unlikely to accurately capture the local ‘sea-breeze’ close to the shoreline. It is likely that incorporating high-resolution winds into the ROMS model would increase shoreward transport on the continental shelf but to a lesser degree than active swimming. Regardless of the limitations in longitudinal transport, we are confident that the latitudinal transport of </w:t>
      </w:r>
      <w:r w:rsidR="00D03B6C" w:rsidRPr="00531285">
        <w:rPr>
          <w:rFonts w:cstheme="minorHAnsi"/>
          <w:i/>
          <w:iCs/>
        </w:rPr>
        <w:t>P. saltatrix</w:t>
      </w:r>
      <w:r w:rsidR="00D03B6C" w:rsidRPr="00531285">
        <w:rPr>
          <w:rFonts w:cstheme="minorHAnsi"/>
        </w:rPr>
        <w:t xml:space="preserve"> is well represented by this study.</w:t>
      </w:r>
    </w:p>
    <w:p w14:paraId="553C54FE" w14:textId="77777777" w:rsidR="007A2DE5" w:rsidRPr="00531285" w:rsidRDefault="007A2DE5" w:rsidP="00E4010E">
      <w:pPr>
        <w:spacing w:line="360" w:lineRule="auto"/>
        <w:rPr>
          <w:rFonts w:cstheme="minorHAnsi"/>
        </w:rPr>
      </w:pPr>
    </w:p>
    <w:p w14:paraId="6A00573F" w14:textId="694B3F9C" w:rsidR="00CC3748" w:rsidRPr="00531285" w:rsidRDefault="00CC3748" w:rsidP="00E4010E">
      <w:pPr>
        <w:spacing w:line="360" w:lineRule="auto"/>
        <w:rPr>
          <w:rFonts w:cstheme="minorHAnsi"/>
        </w:rPr>
      </w:pPr>
      <w:r w:rsidRPr="00531285">
        <w:rPr>
          <w:rFonts w:cstheme="minorHAnsi"/>
          <w:i/>
        </w:rPr>
        <w:t>Conclusion</w:t>
      </w:r>
    </w:p>
    <w:p w14:paraId="114372B2" w14:textId="022038C6" w:rsidR="00284054" w:rsidRPr="00531285" w:rsidRDefault="003401D5" w:rsidP="00E4010E">
      <w:pPr>
        <w:spacing w:line="360" w:lineRule="auto"/>
        <w:rPr>
          <w:rFonts w:cstheme="minorHAnsi"/>
        </w:rPr>
      </w:pPr>
      <w:r w:rsidRPr="00531285">
        <w:rPr>
          <w:rFonts w:cstheme="minorHAnsi"/>
        </w:rPr>
        <w:t xml:space="preserve">This paper has shown that by spawning in different areas and times of the year, </w:t>
      </w:r>
      <w:r w:rsidR="007E5502" w:rsidRPr="00531285">
        <w:rPr>
          <w:rFonts w:cstheme="minorHAnsi"/>
        </w:rPr>
        <w:t>the final settlement locations of larvae</w:t>
      </w:r>
      <w:r w:rsidRPr="00531285">
        <w:rPr>
          <w:rFonts w:cstheme="minorHAnsi"/>
        </w:rPr>
        <w:t xml:space="preserve"> can </w:t>
      </w:r>
      <w:r w:rsidR="007E5502" w:rsidRPr="00531285">
        <w:rPr>
          <w:rFonts w:cstheme="minorHAnsi"/>
        </w:rPr>
        <w:t xml:space="preserve">be </w:t>
      </w:r>
      <w:r w:rsidRPr="00531285">
        <w:rPr>
          <w:rFonts w:cstheme="minorHAnsi"/>
        </w:rPr>
        <w:t>substantially alter</w:t>
      </w:r>
      <w:r w:rsidR="007E5502" w:rsidRPr="00531285">
        <w:rPr>
          <w:rFonts w:cstheme="minorHAnsi"/>
        </w:rPr>
        <w:t>ed</w:t>
      </w:r>
      <w:r w:rsidRPr="00531285">
        <w:rPr>
          <w:rFonts w:cstheme="minorHAnsi"/>
        </w:rPr>
        <w:t>.</w:t>
      </w:r>
      <w:r w:rsidR="007E5502" w:rsidRPr="00531285">
        <w:rPr>
          <w:rFonts w:cstheme="minorHAnsi"/>
        </w:rPr>
        <w:t xml:space="preserve"> This has important implications for all broadcast spawning species. If the timing or location of spawning is altered, it is possible that the resultant larval dispersal may vary greatly.</w:t>
      </w:r>
      <w:r w:rsidR="00D17A35" w:rsidRPr="00531285">
        <w:rPr>
          <w:rFonts w:cstheme="minorHAnsi"/>
        </w:rPr>
        <w:t xml:space="preserve"> Future work may further consider the changes that are occurring to ocean currents with climate change and how this may alter the larval transport of marine fish.</w:t>
      </w:r>
    </w:p>
    <w:p w14:paraId="36E599D1" w14:textId="77777777" w:rsidR="00414230" w:rsidRPr="00531285" w:rsidRDefault="00414230">
      <w:pPr>
        <w:rPr>
          <w:rFonts w:cstheme="minorHAnsi"/>
          <w:i/>
        </w:rPr>
      </w:pPr>
      <w:r w:rsidRPr="00531285">
        <w:rPr>
          <w:rFonts w:cstheme="minorHAnsi"/>
          <w:i/>
        </w:rPr>
        <w:br w:type="page"/>
      </w:r>
    </w:p>
    <w:p w14:paraId="2AECBD32" w14:textId="68198A90" w:rsidR="00284054" w:rsidRPr="00531285" w:rsidRDefault="00284054" w:rsidP="00414230">
      <w:pPr>
        <w:spacing w:line="360" w:lineRule="auto"/>
        <w:rPr>
          <w:rFonts w:cstheme="minorHAnsi"/>
          <w:i/>
        </w:rPr>
      </w:pPr>
      <w:r w:rsidRPr="00531285">
        <w:rPr>
          <w:rFonts w:cstheme="minorHAnsi"/>
          <w:i/>
        </w:rPr>
        <w:lastRenderedPageBreak/>
        <w:t>Acknowledgements</w:t>
      </w:r>
    </w:p>
    <w:p w14:paraId="217E3CCE" w14:textId="7B45714E" w:rsidR="00414230" w:rsidRPr="00531285" w:rsidRDefault="00A346DA" w:rsidP="00414230">
      <w:pPr>
        <w:spacing w:line="360" w:lineRule="auto"/>
        <w:rPr>
          <w:rFonts w:cstheme="minorHAnsi"/>
        </w:rPr>
      </w:pPr>
      <w:r w:rsidRPr="00531285">
        <w:rPr>
          <w:rFonts w:cstheme="minorHAnsi"/>
        </w:rPr>
        <w:t xml:space="preserve">This work was funded by an Australian Research Council Linkage Project (LP150100923) and the NSW Recreational Fishing Trust. This research includes computations using the computational cluster Katana supported by Research Technology Services at UNSW Sydney. CK was partially funded by an Australian Research Council Grant LP160100162. </w:t>
      </w:r>
      <w:r w:rsidR="00F5375A" w:rsidRPr="00531285">
        <w:rPr>
          <w:rFonts w:cstheme="minorHAnsi"/>
        </w:rPr>
        <w:t xml:space="preserve"> </w:t>
      </w:r>
      <w:r w:rsidR="003401D5" w:rsidRPr="00531285">
        <w:rPr>
          <w:rFonts w:cstheme="minorHAnsi"/>
        </w:rPr>
        <w:t xml:space="preserve">Thanks to John </w:t>
      </w:r>
      <w:proofErr w:type="spellStart"/>
      <w:r w:rsidR="00D07536" w:rsidRPr="00531285">
        <w:rPr>
          <w:rFonts w:cstheme="minorHAnsi"/>
        </w:rPr>
        <w:t>Morrongiello</w:t>
      </w:r>
      <w:proofErr w:type="spellEnd"/>
      <w:r w:rsidR="00D07536" w:rsidRPr="00531285">
        <w:rPr>
          <w:rFonts w:cstheme="minorHAnsi"/>
        </w:rPr>
        <w:t xml:space="preserve"> </w:t>
      </w:r>
      <w:r w:rsidR="003401D5" w:rsidRPr="00531285">
        <w:rPr>
          <w:rFonts w:cstheme="minorHAnsi"/>
        </w:rPr>
        <w:t>and Francis Juanes who made useful comments on the thesis chapter which was the basis of this paper.</w:t>
      </w:r>
    </w:p>
    <w:p w14:paraId="7C238372" w14:textId="727C704A" w:rsidR="002A0BD6" w:rsidRPr="00531285" w:rsidRDefault="002A0BD6" w:rsidP="00E4010E">
      <w:pPr>
        <w:spacing w:line="360" w:lineRule="auto"/>
        <w:rPr>
          <w:rFonts w:cstheme="minorHAnsi"/>
        </w:rPr>
      </w:pPr>
      <w:r w:rsidRPr="00531285">
        <w:rPr>
          <w:rFonts w:cstheme="minorHAnsi"/>
        </w:rPr>
        <w:br w:type="page"/>
      </w:r>
    </w:p>
    <w:p w14:paraId="7265A1B6" w14:textId="7B2B3F1B" w:rsidR="00485792" w:rsidRPr="00531285" w:rsidRDefault="00AC48AE" w:rsidP="00E4010E">
      <w:pPr>
        <w:spacing w:line="360" w:lineRule="auto"/>
        <w:rPr>
          <w:rFonts w:cstheme="minorHAnsi"/>
          <w:b/>
        </w:rPr>
      </w:pPr>
      <w:r w:rsidRPr="00531285">
        <w:rPr>
          <w:rFonts w:cstheme="minorHAnsi"/>
          <w:b/>
        </w:rPr>
        <w:lastRenderedPageBreak/>
        <w:t>Tables</w:t>
      </w:r>
    </w:p>
    <w:p w14:paraId="273CBCD7" w14:textId="78189DC2" w:rsidR="008C3967" w:rsidRPr="00531285" w:rsidRDefault="008C3967" w:rsidP="00E4010E">
      <w:pPr>
        <w:spacing w:line="360" w:lineRule="auto"/>
        <w:rPr>
          <w:rFonts w:cstheme="minorHAnsi"/>
          <w:b/>
        </w:rPr>
      </w:pPr>
      <w:r w:rsidRPr="00531285">
        <w:rPr>
          <w:rFonts w:cstheme="minorHAnsi"/>
          <w:b/>
        </w:rPr>
        <w:t>Table 1</w:t>
      </w:r>
      <w:r w:rsidR="00F62374" w:rsidRPr="00531285">
        <w:rPr>
          <w:rFonts w:cstheme="minorHAnsi"/>
          <w:b/>
        </w:rPr>
        <w:t xml:space="preserve"> </w:t>
      </w:r>
      <w:r w:rsidR="00F62374" w:rsidRPr="00531285">
        <w:rPr>
          <w:rFonts w:cstheme="minorHAnsi"/>
        </w:rPr>
        <w:t>Site details for the particle tracking simulations. Forward tracking locations were based upon documented spawning events</w:t>
      </w:r>
      <w:r w:rsidR="00B07110" w:rsidRPr="00531285">
        <w:rPr>
          <w:rFonts w:cstheme="minorHAnsi"/>
        </w:rPr>
        <w:t xml:space="preserve"> </w:t>
      </w:r>
      <w:r w:rsidR="00B07110" w:rsidRPr="00531285">
        <w:rPr>
          <w:rFonts w:cstheme="minorHAnsi"/>
        </w:rPr>
        <w:fldChar w:fldCharType="begin"/>
      </w:r>
      <w:r w:rsidR="00D2303A" w:rsidRPr="00531285">
        <w:rPr>
          <w:rFonts w:cstheme="minorHAnsi"/>
        </w:rPr>
        <w:instrText xml:space="preserve"> ADDIN EN.CITE &lt;EndNote&gt;&lt;Cite&gt;&lt;Author&gt;Schilling&lt;/Author&gt;&lt;Year&gt;2019&lt;/Year&gt;&lt;RecNum&gt;468&lt;/RecNum&gt;&lt;DisplayText&gt;(Schilling et al. 2019)&lt;/DisplayText&gt;&lt;record&gt;&lt;rec-number&gt;468&lt;/rec-number&gt;&lt;foreign-keys&gt;&lt;key app="EN" db-id="tpvtxxttc2dzapezfe4xfz5nxr9at0sv9zrz" timestamp="1556252102"&gt;468&lt;/key&gt;&lt;/foreign-keys&gt;&lt;ref-type name="Journal Article"&gt;17&lt;/ref-type&gt;&lt;contributors&gt;&lt;authors&gt;&lt;author&gt;Schilling, Hayden T.&lt;/author&gt;&lt;author&gt;Smith, James A.&lt;/author&gt;&lt;author&gt;Stewart, John&lt;/author&gt;&lt;author&gt;Everett, Jason D.&lt;/author&gt;&lt;author&gt;Hughes, Julian M.&lt;/author&gt;&lt;author&gt;Suthers, Iain M.&lt;/author&gt;&lt;/authors&gt;&lt;/contributors&gt;&lt;titles&gt;&lt;title&gt;&lt;style face="normal" font="default" size="100%"&gt;Reduced exploitation is associated with an altered sex ratio and larger length at maturity in southwest Pacific (east Australian) &lt;/style&gt;&lt;style face="italic" font="default" size="100%"&gt;Pomatomus saltatrix&lt;/style&gt;&lt;/title&gt;&lt;secondary-title&gt;Marine Environmental Research&lt;/secondary-title&gt;&lt;/titles&gt;&lt;periodical&gt;&lt;full-title&gt;Marine Environmental Research&lt;/full-title&gt;&lt;abbr-1&gt;Mar. Environ. Res.&lt;/abbr-1&gt;&lt;abbr-2&gt;Mar Environ Res&lt;/abbr-2&gt;&lt;/periodical&gt;&lt;pages&gt;72-79&lt;/pages&gt;&lt;volume&gt;147&lt;/volume&gt;&lt;keywords&gt;&lt;keyword&gt;Reproductive biology&lt;/keyword&gt;&lt;keyword&gt;Bluefish&lt;/keyword&gt;&lt;keyword&gt;Fecundity&lt;/keyword&gt;&lt;keyword&gt;Multiple spawning periods&lt;/keyword&gt;&lt;keyword&gt;Tailor&lt;/keyword&gt;&lt;keyword&gt;Historical changes&lt;/keyword&gt;&lt;keyword&gt;Fishing effects&lt;/keyword&gt;&lt;/keywords&gt;&lt;dates&gt;&lt;year&gt;2019&lt;/year&gt;&lt;pub-dates&gt;&lt;date&gt;2019/03/03/&lt;/date&gt;&lt;/pub-dates&gt;&lt;/dates&gt;&lt;isbn&gt;0141-1136&lt;/isbn&gt;&lt;urls&gt;&lt;related-urls&gt;&lt;url&gt;&lt;style face="underline" font="default" size="100%"&gt;http://www.sciencedirect.com/science/article/pii/S0141113618308900&lt;/style&gt;&lt;/url&gt;&lt;/related-urls&gt;&lt;/urls&gt;&lt;electronic-resource-num&gt;&lt;style face="underline" font="default" size="100%"&gt;https://doi.org/10.1016/j.marenvres.2019.02.012&lt;/style&gt;&lt;/electronic-resource-num&gt;&lt;/record&gt;&lt;/Cite&gt;&lt;/EndNote&gt;</w:instrText>
      </w:r>
      <w:r w:rsidR="00B07110" w:rsidRPr="00531285">
        <w:rPr>
          <w:rFonts w:cstheme="minorHAnsi"/>
        </w:rPr>
        <w:fldChar w:fldCharType="separate"/>
      </w:r>
      <w:r w:rsidR="00D2303A" w:rsidRPr="00531285">
        <w:rPr>
          <w:rFonts w:cstheme="minorHAnsi"/>
          <w:noProof/>
        </w:rPr>
        <w:t>(Schilling et al. 2019)</w:t>
      </w:r>
      <w:r w:rsidR="00B07110" w:rsidRPr="00531285">
        <w:rPr>
          <w:rFonts w:cstheme="minorHAnsi"/>
        </w:rPr>
        <w:fldChar w:fldCharType="end"/>
      </w:r>
      <w:r w:rsidR="00B07110" w:rsidRPr="00531285">
        <w:rPr>
          <w:rFonts w:cstheme="minorHAnsi"/>
        </w:rPr>
        <w:t>. B</w:t>
      </w:r>
      <w:r w:rsidR="00F62374" w:rsidRPr="00531285">
        <w:rPr>
          <w:rFonts w:cstheme="minorHAnsi"/>
        </w:rPr>
        <w:t xml:space="preserve">ackwards tracking locations were based on estuaries were juvenile </w:t>
      </w:r>
      <w:r w:rsidR="00F62374" w:rsidRPr="00531285">
        <w:rPr>
          <w:rFonts w:cstheme="minorHAnsi"/>
          <w:i/>
        </w:rPr>
        <w:t>P. saltatrix</w:t>
      </w:r>
      <w:r w:rsidR="00F62374" w:rsidRPr="00531285">
        <w:rPr>
          <w:rFonts w:cstheme="minorHAnsi"/>
        </w:rPr>
        <w:t xml:space="preserve"> have been observed. All simulations were started on the 100 m isobath.</w:t>
      </w:r>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54"/>
        <w:gridCol w:w="2254"/>
        <w:gridCol w:w="2254"/>
      </w:tblGrid>
      <w:tr w:rsidR="00BC5B69" w:rsidRPr="00531285" w14:paraId="7B111A56" w14:textId="77777777" w:rsidTr="00BC5B69">
        <w:tc>
          <w:tcPr>
            <w:tcW w:w="2254" w:type="dxa"/>
            <w:tcBorders>
              <w:top w:val="single" w:sz="4" w:space="0" w:color="auto"/>
              <w:bottom w:val="single" w:sz="4" w:space="0" w:color="auto"/>
            </w:tcBorders>
          </w:tcPr>
          <w:p w14:paraId="112FBA36" w14:textId="4C3CB004" w:rsidR="00BC5B69" w:rsidRPr="00531285" w:rsidRDefault="00BC5B69" w:rsidP="00E4010E">
            <w:pPr>
              <w:spacing w:line="360" w:lineRule="auto"/>
              <w:rPr>
                <w:rFonts w:cstheme="minorHAnsi"/>
                <w:b/>
              </w:rPr>
            </w:pPr>
            <w:r w:rsidRPr="00531285">
              <w:rPr>
                <w:rFonts w:cstheme="minorHAnsi"/>
                <w:b/>
              </w:rPr>
              <w:t>Location</w:t>
            </w:r>
          </w:p>
        </w:tc>
        <w:tc>
          <w:tcPr>
            <w:tcW w:w="2254" w:type="dxa"/>
            <w:tcBorders>
              <w:top w:val="single" w:sz="4" w:space="0" w:color="auto"/>
              <w:bottom w:val="single" w:sz="4" w:space="0" w:color="auto"/>
            </w:tcBorders>
          </w:tcPr>
          <w:p w14:paraId="6F0767F4" w14:textId="3AA77B86" w:rsidR="00BC5B69" w:rsidRPr="00531285" w:rsidRDefault="00BC5B69" w:rsidP="00E4010E">
            <w:pPr>
              <w:spacing w:line="360" w:lineRule="auto"/>
              <w:rPr>
                <w:rFonts w:cstheme="minorHAnsi"/>
                <w:b/>
              </w:rPr>
            </w:pPr>
            <w:r w:rsidRPr="00531285">
              <w:rPr>
                <w:rFonts w:cstheme="minorHAnsi"/>
                <w:b/>
              </w:rPr>
              <w:t>Latitude</w:t>
            </w:r>
            <w:r w:rsidR="001D751A" w:rsidRPr="00531285">
              <w:rPr>
                <w:rFonts w:cstheme="minorHAnsi"/>
                <w:b/>
              </w:rPr>
              <w:t xml:space="preserve"> (°S)</w:t>
            </w:r>
          </w:p>
        </w:tc>
        <w:tc>
          <w:tcPr>
            <w:tcW w:w="2254" w:type="dxa"/>
            <w:tcBorders>
              <w:top w:val="single" w:sz="4" w:space="0" w:color="auto"/>
              <w:bottom w:val="single" w:sz="4" w:space="0" w:color="auto"/>
            </w:tcBorders>
          </w:tcPr>
          <w:p w14:paraId="0A2C00A4" w14:textId="0AA09707" w:rsidR="00BC5B69" w:rsidRPr="00531285" w:rsidRDefault="00BC5B69" w:rsidP="00E4010E">
            <w:pPr>
              <w:spacing w:line="360" w:lineRule="auto"/>
              <w:rPr>
                <w:rFonts w:cstheme="minorHAnsi"/>
                <w:b/>
              </w:rPr>
            </w:pPr>
            <w:r w:rsidRPr="00531285">
              <w:rPr>
                <w:rFonts w:cstheme="minorHAnsi"/>
                <w:b/>
              </w:rPr>
              <w:t>Forward or Backwards Tracking</w:t>
            </w:r>
          </w:p>
        </w:tc>
      </w:tr>
      <w:tr w:rsidR="002F79EA" w:rsidRPr="00531285" w14:paraId="5BE0C351" w14:textId="77777777" w:rsidTr="001D751A">
        <w:tc>
          <w:tcPr>
            <w:tcW w:w="2254" w:type="dxa"/>
            <w:tcBorders>
              <w:top w:val="single" w:sz="4" w:space="0" w:color="auto"/>
              <w:bottom w:val="nil"/>
            </w:tcBorders>
          </w:tcPr>
          <w:p w14:paraId="11074E46" w14:textId="7B09B103" w:rsidR="002F79EA" w:rsidRPr="00531285" w:rsidRDefault="00106B0D" w:rsidP="00E4010E">
            <w:pPr>
              <w:spacing w:line="360" w:lineRule="auto"/>
              <w:rPr>
                <w:rFonts w:cstheme="minorHAnsi"/>
              </w:rPr>
            </w:pPr>
            <w:r w:rsidRPr="00531285">
              <w:rPr>
                <w:rFonts w:cstheme="minorHAnsi"/>
              </w:rPr>
              <w:t>Northern spawning event</w:t>
            </w:r>
          </w:p>
        </w:tc>
        <w:tc>
          <w:tcPr>
            <w:tcW w:w="2254" w:type="dxa"/>
            <w:tcBorders>
              <w:top w:val="single" w:sz="4" w:space="0" w:color="auto"/>
              <w:bottom w:val="nil"/>
            </w:tcBorders>
          </w:tcPr>
          <w:p w14:paraId="6052930B" w14:textId="7358A90B" w:rsidR="002F79EA" w:rsidRPr="00531285" w:rsidRDefault="001D751A" w:rsidP="00E4010E">
            <w:pPr>
              <w:spacing w:line="360" w:lineRule="auto"/>
              <w:rPr>
                <w:rFonts w:cstheme="minorHAnsi"/>
              </w:rPr>
            </w:pPr>
            <w:r w:rsidRPr="00531285">
              <w:rPr>
                <w:rFonts w:cstheme="minorHAnsi"/>
              </w:rPr>
              <w:t>26, 26.5, 27, 27.5</w:t>
            </w:r>
          </w:p>
        </w:tc>
        <w:tc>
          <w:tcPr>
            <w:tcW w:w="2254" w:type="dxa"/>
            <w:tcBorders>
              <w:top w:val="single" w:sz="4" w:space="0" w:color="auto"/>
              <w:bottom w:val="nil"/>
            </w:tcBorders>
          </w:tcPr>
          <w:p w14:paraId="5ADFEF00" w14:textId="4B5DB9B4" w:rsidR="002F79EA" w:rsidRPr="00531285" w:rsidRDefault="001D751A" w:rsidP="00E4010E">
            <w:pPr>
              <w:spacing w:line="360" w:lineRule="auto"/>
              <w:rPr>
                <w:rFonts w:cstheme="minorHAnsi"/>
              </w:rPr>
            </w:pPr>
            <w:r w:rsidRPr="00531285">
              <w:rPr>
                <w:rFonts w:cstheme="minorHAnsi"/>
              </w:rPr>
              <w:t>Forwards</w:t>
            </w:r>
          </w:p>
        </w:tc>
      </w:tr>
      <w:tr w:rsidR="002F79EA" w:rsidRPr="00531285" w14:paraId="7B284DEC" w14:textId="77777777" w:rsidTr="001D751A">
        <w:tc>
          <w:tcPr>
            <w:tcW w:w="2254" w:type="dxa"/>
            <w:tcBorders>
              <w:top w:val="nil"/>
              <w:bottom w:val="nil"/>
            </w:tcBorders>
          </w:tcPr>
          <w:p w14:paraId="58B1DEFA" w14:textId="3CEDF658" w:rsidR="002F79EA" w:rsidRPr="00531285" w:rsidRDefault="00106B0D" w:rsidP="00E4010E">
            <w:pPr>
              <w:spacing w:line="360" w:lineRule="auto"/>
              <w:rPr>
                <w:rFonts w:cstheme="minorHAnsi"/>
              </w:rPr>
            </w:pPr>
            <w:r w:rsidRPr="00531285">
              <w:rPr>
                <w:rFonts w:cstheme="minorHAnsi"/>
              </w:rPr>
              <w:t>Mid-latitude spawning event</w:t>
            </w:r>
          </w:p>
        </w:tc>
        <w:tc>
          <w:tcPr>
            <w:tcW w:w="2254" w:type="dxa"/>
            <w:tcBorders>
              <w:top w:val="nil"/>
              <w:bottom w:val="nil"/>
            </w:tcBorders>
          </w:tcPr>
          <w:p w14:paraId="3AC413E2" w14:textId="2B5A0222" w:rsidR="002F79EA" w:rsidRPr="00531285" w:rsidRDefault="001D751A" w:rsidP="00E4010E">
            <w:pPr>
              <w:spacing w:line="360" w:lineRule="auto"/>
              <w:rPr>
                <w:rFonts w:cstheme="minorHAnsi"/>
              </w:rPr>
            </w:pPr>
            <w:r w:rsidRPr="00531285">
              <w:rPr>
                <w:rFonts w:cstheme="minorHAnsi"/>
              </w:rPr>
              <w:t>28.5, 29, 29.5, 30</w:t>
            </w:r>
          </w:p>
        </w:tc>
        <w:tc>
          <w:tcPr>
            <w:tcW w:w="2254" w:type="dxa"/>
            <w:tcBorders>
              <w:top w:val="nil"/>
              <w:bottom w:val="nil"/>
            </w:tcBorders>
          </w:tcPr>
          <w:p w14:paraId="0F3B90A2" w14:textId="4C96DE2F" w:rsidR="002F79EA" w:rsidRPr="00531285" w:rsidRDefault="001D751A" w:rsidP="00E4010E">
            <w:pPr>
              <w:spacing w:line="360" w:lineRule="auto"/>
              <w:rPr>
                <w:rFonts w:cstheme="minorHAnsi"/>
              </w:rPr>
            </w:pPr>
            <w:r w:rsidRPr="00531285">
              <w:rPr>
                <w:rFonts w:cstheme="minorHAnsi"/>
              </w:rPr>
              <w:t>Forwards</w:t>
            </w:r>
          </w:p>
        </w:tc>
      </w:tr>
      <w:tr w:rsidR="00BC5B69" w:rsidRPr="00531285" w14:paraId="088FC990" w14:textId="77777777" w:rsidTr="001D751A">
        <w:tc>
          <w:tcPr>
            <w:tcW w:w="2254" w:type="dxa"/>
            <w:tcBorders>
              <w:top w:val="nil"/>
            </w:tcBorders>
          </w:tcPr>
          <w:p w14:paraId="5A2C5DAF" w14:textId="69224C58" w:rsidR="00BC5B69" w:rsidRPr="00531285" w:rsidRDefault="00BC5B69" w:rsidP="00E4010E">
            <w:pPr>
              <w:spacing w:line="360" w:lineRule="auto"/>
              <w:rPr>
                <w:rFonts w:cstheme="minorHAnsi"/>
              </w:rPr>
            </w:pPr>
            <w:r w:rsidRPr="00531285">
              <w:rPr>
                <w:rFonts w:cstheme="minorHAnsi"/>
              </w:rPr>
              <w:t>Hastings River</w:t>
            </w:r>
          </w:p>
        </w:tc>
        <w:tc>
          <w:tcPr>
            <w:tcW w:w="2254" w:type="dxa"/>
            <w:tcBorders>
              <w:top w:val="nil"/>
            </w:tcBorders>
          </w:tcPr>
          <w:p w14:paraId="7312F9EF" w14:textId="3710A500" w:rsidR="00BC5B69" w:rsidRPr="00531285" w:rsidRDefault="00BC5B69" w:rsidP="00E4010E">
            <w:pPr>
              <w:spacing w:line="360" w:lineRule="auto"/>
              <w:rPr>
                <w:rFonts w:cstheme="minorHAnsi"/>
              </w:rPr>
            </w:pPr>
            <w:r w:rsidRPr="00531285">
              <w:rPr>
                <w:rFonts w:cstheme="minorHAnsi"/>
              </w:rPr>
              <w:t>31.4</w:t>
            </w:r>
          </w:p>
        </w:tc>
        <w:tc>
          <w:tcPr>
            <w:tcW w:w="2254" w:type="dxa"/>
            <w:tcBorders>
              <w:top w:val="nil"/>
            </w:tcBorders>
          </w:tcPr>
          <w:p w14:paraId="3A0B2D3A" w14:textId="0C29CC1D" w:rsidR="00BC5B69" w:rsidRPr="00531285" w:rsidRDefault="00BC5B69" w:rsidP="00E4010E">
            <w:pPr>
              <w:spacing w:line="360" w:lineRule="auto"/>
              <w:rPr>
                <w:rFonts w:cstheme="minorHAnsi"/>
              </w:rPr>
            </w:pPr>
            <w:r w:rsidRPr="00531285">
              <w:rPr>
                <w:rFonts w:cstheme="minorHAnsi"/>
              </w:rPr>
              <w:t>Backwards</w:t>
            </w:r>
          </w:p>
        </w:tc>
      </w:tr>
      <w:tr w:rsidR="00BC5B69" w:rsidRPr="00531285" w14:paraId="2CB47F6F" w14:textId="77777777" w:rsidTr="00BC5B69">
        <w:tc>
          <w:tcPr>
            <w:tcW w:w="2254" w:type="dxa"/>
          </w:tcPr>
          <w:p w14:paraId="0F345EA0" w14:textId="7176462E" w:rsidR="00BC5B69" w:rsidRPr="00531285" w:rsidRDefault="00BC5B69" w:rsidP="00E4010E">
            <w:pPr>
              <w:spacing w:line="360" w:lineRule="auto"/>
              <w:rPr>
                <w:rFonts w:cstheme="minorHAnsi"/>
              </w:rPr>
            </w:pPr>
            <w:r w:rsidRPr="00531285">
              <w:rPr>
                <w:rFonts w:cstheme="minorHAnsi"/>
              </w:rPr>
              <w:t>Wallis Lake</w:t>
            </w:r>
          </w:p>
        </w:tc>
        <w:tc>
          <w:tcPr>
            <w:tcW w:w="2254" w:type="dxa"/>
          </w:tcPr>
          <w:p w14:paraId="671ED446" w14:textId="1496B1E4" w:rsidR="00BC5B69" w:rsidRPr="00531285" w:rsidRDefault="00BC5B69" w:rsidP="00E4010E">
            <w:pPr>
              <w:spacing w:line="360" w:lineRule="auto"/>
              <w:rPr>
                <w:rFonts w:cstheme="minorHAnsi"/>
              </w:rPr>
            </w:pPr>
            <w:r w:rsidRPr="00531285">
              <w:rPr>
                <w:rFonts w:cstheme="minorHAnsi"/>
              </w:rPr>
              <w:t>32</w:t>
            </w:r>
          </w:p>
        </w:tc>
        <w:tc>
          <w:tcPr>
            <w:tcW w:w="2254" w:type="dxa"/>
          </w:tcPr>
          <w:p w14:paraId="24C26B75" w14:textId="1FD8D42B" w:rsidR="00BC5B69" w:rsidRPr="00531285" w:rsidRDefault="00BC5B69" w:rsidP="00E4010E">
            <w:pPr>
              <w:spacing w:line="360" w:lineRule="auto"/>
              <w:rPr>
                <w:rFonts w:cstheme="minorHAnsi"/>
              </w:rPr>
            </w:pPr>
            <w:r w:rsidRPr="00531285">
              <w:rPr>
                <w:rFonts w:cstheme="minorHAnsi"/>
              </w:rPr>
              <w:t>Backwards</w:t>
            </w:r>
          </w:p>
        </w:tc>
      </w:tr>
      <w:tr w:rsidR="00BC5B69" w:rsidRPr="00531285" w14:paraId="5CCB9C32" w14:textId="77777777" w:rsidTr="00BC5B69">
        <w:tc>
          <w:tcPr>
            <w:tcW w:w="2254" w:type="dxa"/>
          </w:tcPr>
          <w:p w14:paraId="238997BF" w14:textId="2A0A888F" w:rsidR="00BC5B69" w:rsidRPr="00531285" w:rsidRDefault="00BC5B69" w:rsidP="00E4010E">
            <w:pPr>
              <w:spacing w:line="360" w:lineRule="auto"/>
              <w:rPr>
                <w:rFonts w:cstheme="minorHAnsi"/>
              </w:rPr>
            </w:pPr>
            <w:r w:rsidRPr="00531285">
              <w:rPr>
                <w:rFonts w:cstheme="minorHAnsi"/>
              </w:rPr>
              <w:t>Sydney Harbour</w:t>
            </w:r>
          </w:p>
        </w:tc>
        <w:tc>
          <w:tcPr>
            <w:tcW w:w="2254" w:type="dxa"/>
          </w:tcPr>
          <w:p w14:paraId="708F4CBB" w14:textId="743336D7" w:rsidR="00BC5B69" w:rsidRPr="00531285" w:rsidRDefault="00BC5B69" w:rsidP="00E4010E">
            <w:pPr>
              <w:spacing w:line="360" w:lineRule="auto"/>
              <w:rPr>
                <w:rFonts w:cstheme="minorHAnsi"/>
              </w:rPr>
            </w:pPr>
            <w:r w:rsidRPr="00531285">
              <w:rPr>
                <w:rFonts w:cstheme="minorHAnsi"/>
              </w:rPr>
              <w:t>33.8</w:t>
            </w:r>
          </w:p>
        </w:tc>
        <w:tc>
          <w:tcPr>
            <w:tcW w:w="2254" w:type="dxa"/>
          </w:tcPr>
          <w:p w14:paraId="447F93AD" w14:textId="5C5042B9" w:rsidR="00BC5B69" w:rsidRPr="00531285" w:rsidRDefault="00BC5B69" w:rsidP="00E4010E">
            <w:pPr>
              <w:spacing w:line="360" w:lineRule="auto"/>
              <w:rPr>
                <w:rFonts w:cstheme="minorHAnsi"/>
              </w:rPr>
            </w:pPr>
            <w:r w:rsidRPr="00531285">
              <w:rPr>
                <w:rFonts w:cstheme="minorHAnsi"/>
              </w:rPr>
              <w:t>Backwards</w:t>
            </w:r>
          </w:p>
        </w:tc>
      </w:tr>
      <w:tr w:rsidR="00BC5B69" w:rsidRPr="00531285" w14:paraId="748B1829" w14:textId="77777777" w:rsidTr="00BC5B69">
        <w:tc>
          <w:tcPr>
            <w:tcW w:w="2254" w:type="dxa"/>
          </w:tcPr>
          <w:p w14:paraId="0A341B16" w14:textId="00990BCB" w:rsidR="00BC5B69" w:rsidRPr="00531285" w:rsidRDefault="00BC5B69" w:rsidP="00E4010E">
            <w:pPr>
              <w:spacing w:line="360" w:lineRule="auto"/>
              <w:rPr>
                <w:rFonts w:cstheme="minorHAnsi"/>
              </w:rPr>
            </w:pPr>
            <w:r w:rsidRPr="00531285">
              <w:rPr>
                <w:rFonts w:cstheme="minorHAnsi"/>
              </w:rPr>
              <w:t>Jervis Bay</w:t>
            </w:r>
          </w:p>
        </w:tc>
        <w:tc>
          <w:tcPr>
            <w:tcW w:w="2254" w:type="dxa"/>
          </w:tcPr>
          <w:p w14:paraId="0BFFC435" w14:textId="6BCBCD17" w:rsidR="00BC5B69" w:rsidRPr="00531285" w:rsidRDefault="00BC5B69" w:rsidP="00E4010E">
            <w:pPr>
              <w:spacing w:line="360" w:lineRule="auto"/>
              <w:rPr>
                <w:rFonts w:cstheme="minorHAnsi"/>
              </w:rPr>
            </w:pPr>
            <w:r w:rsidRPr="00531285">
              <w:rPr>
                <w:rFonts w:cstheme="minorHAnsi"/>
              </w:rPr>
              <w:t>35.1</w:t>
            </w:r>
          </w:p>
        </w:tc>
        <w:tc>
          <w:tcPr>
            <w:tcW w:w="2254" w:type="dxa"/>
          </w:tcPr>
          <w:p w14:paraId="6E16D4FB" w14:textId="0E1C8987" w:rsidR="00BC5B69" w:rsidRPr="00531285" w:rsidRDefault="00BC5B69" w:rsidP="00E4010E">
            <w:pPr>
              <w:spacing w:line="360" w:lineRule="auto"/>
              <w:rPr>
                <w:rFonts w:cstheme="minorHAnsi"/>
              </w:rPr>
            </w:pPr>
            <w:r w:rsidRPr="00531285">
              <w:rPr>
                <w:rFonts w:cstheme="minorHAnsi"/>
              </w:rPr>
              <w:t>Backwards</w:t>
            </w:r>
          </w:p>
        </w:tc>
      </w:tr>
      <w:tr w:rsidR="00BC5B69" w:rsidRPr="00531285" w14:paraId="200F0B2A" w14:textId="77777777" w:rsidTr="00BC5B69">
        <w:tc>
          <w:tcPr>
            <w:tcW w:w="2254" w:type="dxa"/>
          </w:tcPr>
          <w:p w14:paraId="172AE531" w14:textId="249DC53A" w:rsidR="00BC5B69" w:rsidRPr="00531285" w:rsidRDefault="00BC5B69" w:rsidP="00BC5B69">
            <w:pPr>
              <w:spacing w:line="360" w:lineRule="auto"/>
              <w:rPr>
                <w:rFonts w:cstheme="minorHAnsi"/>
              </w:rPr>
            </w:pPr>
            <w:proofErr w:type="spellStart"/>
            <w:r w:rsidRPr="00531285">
              <w:rPr>
                <w:rFonts w:cstheme="minorHAnsi"/>
              </w:rPr>
              <w:t>Wagonga</w:t>
            </w:r>
            <w:proofErr w:type="spellEnd"/>
            <w:r w:rsidRPr="00531285">
              <w:rPr>
                <w:rFonts w:cstheme="minorHAnsi"/>
              </w:rPr>
              <w:t xml:space="preserve"> Inlet</w:t>
            </w:r>
          </w:p>
        </w:tc>
        <w:tc>
          <w:tcPr>
            <w:tcW w:w="2254" w:type="dxa"/>
          </w:tcPr>
          <w:p w14:paraId="63A74BDC" w14:textId="0487D648" w:rsidR="00BC5B69" w:rsidRPr="00531285" w:rsidRDefault="00BC5B69" w:rsidP="00BC5B69">
            <w:pPr>
              <w:spacing w:line="360" w:lineRule="auto"/>
              <w:rPr>
                <w:rFonts w:cstheme="minorHAnsi"/>
              </w:rPr>
            </w:pPr>
            <w:r w:rsidRPr="00531285">
              <w:rPr>
                <w:rFonts w:cstheme="minorHAnsi"/>
              </w:rPr>
              <w:t>36.2</w:t>
            </w:r>
          </w:p>
        </w:tc>
        <w:tc>
          <w:tcPr>
            <w:tcW w:w="2254" w:type="dxa"/>
          </w:tcPr>
          <w:p w14:paraId="24162691" w14:textId="77D4BD1B" w:rsidR="00BC5B69" w:rsidRPr="00531285" w:rsidRDefault="00BC5B69" w:rsidP="00BC5B69">
            <w:pPr>
              <w:spacing w:line="360" w:lineRule="auto"/>
              <w:rPr>
                <w:rFonts w:cstheme="minorHAnsi"/>
              </w:rPr>
            </w:pPr>
            <w:r w:rsidRPr="00531285">
              <w:rPr>
                <w:rFonts w:cstheme="minorHAnsi"/>
              </w:rPr>
              <w:t>Backwards</w:t>
            </w:r>
          </w:p>
        </w:tc>
      </w:tr>
      <w:tr w:rsidR="00BC5B69" w:rsidRPr="00531285" w14:paraId="7FA29717" w14:textId="77777777" w:rsidTr="00BC5B69">
        <w:tc>
          <w:tcPr>
            <w:tcW w:w="2254" w:type="dxa"/>
          </w:tcPr>
          <w:p w14:paraId="7C2C1269" w14:textId="53A3F88B" w:rsidR="00BC5B69" w:rsidRPr="00531285" w:rsidRDefault="00BC5B69" w:rsidP="00BC5B69">
            <w:pPr>
              <w:spacing w:line="360" w:lineRule="auto"/>
              <w:rPr>
                <w:rFonts w:cstheme="minorHAnsi"/>
              </w:rPr>
            </w:pPr>
            <w:r w:rsidRPr="00531285">
              <w:rPr>
                <w:rFonts w:cstheme="minorHAnsi"/>
              </w:rPr>
              <w:t>Twofold Bay</w:t>
            </w:r>
          </w:p>
        </w:tc>
        <w:tc>
          <w:tcPr>
            <w:tcW w:w="2254" w:type="dxa"/>
          </w:tcPr>
          <w:p w14:paraId="41CB4EC7" w14:textId="6A34436C" w:rsidR="00BC5B69" w:rsidRPr="00531285" w:rsidRDefault="00BC5B69" w:rsidP="00BC5B69">
            <w:pPr>
              <w:spacing w:line="360" w:lineRule="auto"/>
              <w:rPr>
                <w:rFonts w:cstheme="minorHAnsi"/>
              </w:rPr>
            </w:pPr>
            <w:r w:rsidRPr="00531285">
              <w:rPr>
                <w:rFonts w:cstheme="minorHAnsi"/>
              </w:rPr>
              <w:t>37</w:t>
            </w:r>
          </w:p>
        </w:tc>
        <w:tc>
          <w:tcPr>
            <w:tcW w:w="2254" w:type="dxa"/>
          </w:tcPr>
          <w:p w14:paraId="2F99F77E" w14:textId="3767B66F" w:rsidR="00BC5B69" w:rsidRPr="00531285" w:rsidRDefault="00BC5B69" w:rsidP="00BC5B69">
            <w:pPr>
              <w:spacing w:line="360" w:lineRule="auto"/>
              <w:rPr>
                <w:rFonts w:cstheme="minorHAnsi"/>
              </w:rPr>
            </w:pPr>
            <w:r w:rsidRPr="00531285">
              <w:rPr>
                <w:rFonts w:cstheme="minorHAnsi"/>
              </w:rPr>
              <w:t>Backwards</w:t>
            </w:r>
          </w:p>
        </w:tc>
      </w:tr>
      <w:tr w:rsidR="00BC5B69" w:rsidRPr="00531285" w14:paraId="2F218D99" w14:textId="77777777" w:rsidTr="00BC5B69">
        <w:tc>
          <w:tcPr>
            <w:tcW w:w="2254" w:type="dxa"/>
          </w:tcPr>
          <w:p w14:paraId="1B8B5979" w14:textId="5482C85B" w:rsidR="00BC5B69" w:rsidRPr="00531285" w:rsidRDefault="00BC5B69" w:rsidP="00BC5B69">
            <w:pPr>
              <w:spacing w:line="360" w:lineRule="auto"/>
              <w:rPr>
                <w:rFonts w:cstheme="minorHAnsi"/>
              </w:rPr>
            </w:pPr>
            <w:r w:rsidRPr="00531285">
              <w:rPr>
                <w:rFonts w:cstheme="minorHAnsi"/>
              </w:rPr>
              <w:t>Gippsland Lakes</w:t>
            </w:r>
          </w:p>
        </w:tc>
        <w:tc>
          <w:tcPr>
            <w:tcW w:w="2254" w:type="dxa"/>
          </w:tcPr>
          <w:p w14:paraId="4BF44435" w14:textId="720B7A12" w:rsidR="00BC5B69" w:rsidRPr="00531285" w:rsidRDefault="00BC5B69" w:rsidP="00BC5B69">
            <w:pPr>
              <w:spacing w:line="360" w:lineRule="auto"/>
              <w:rPr>
                <w:rFonts w:cstheme="minorHAnsi"/>
              </w:rPr>
            </w:pPr>
            <w:r w:rsidRPr="00531285">
              <w:rPr>
                <w:rFonts w:cstheme="minorHAnsi"/>
              </w:rPr>
              <w:t>38</w:t>
            </w:r>
          </w:p>
        </w:tc>
        <w:tc>
          <w:tcPr>
            <w:tcW w:w="2254" w:type="dxa"/>
          </w:tcPr>
          <w:p w14:paraId="74E98981" w14:textId="20CEA375" w:rsidR="00BC5B69" w:rsidRPr="00531285" w:rsidRDefault="00BC5B69" w:rsidP="00BC5B69">
            <w:pPr>
              <w:spacing w:line="360" w:lineRule="auto"/>
              <w:rPr>
                <w:rFonts w:cstheme="minorHAnsi"/>
              </w:rPr>
            </w:pPr>
            <w:r w:rsidRPr="00531285">
              <w:rPr>
                <w:rFonts w:cstheme="minorHAnsi"/>
              </w:rPr>
              <w:t>Backwards</w:t>
            </w:r>
          </w:p>
        </w:tc>
      </w:tr>
    </w:tbl>
    <w:p w14:paraId="1866226D" w14:textId="03CC6B50" w:rsidR="007D7632" w:rsidRPr="00531285" w:rsidRDefault="007D7632" w:rsidP="00E4010E">
      <w:pPr>
        <w:spacing w:line="360" w:lineRule="auto"/>
        <w:rPr>
          <w:rFonts w:cstheme="minorHAnsi"/>
          <w:b/>
        </w:rPr>
      </w:pPr>
    </w:p>
    <w:p w14:paraId="1858587A" w14:textId="77777777" w:rsidR="00A91578" w:rsidRPr="00531285" w:rsidRDefault="00A91578">
      <w:pPr>
        <w:rPr>
          <w:rFonts w:cstheme="minorHAnsi"/>
          <w:b/>
        </w:rPr>
      </w:pPr>
      <w:r w:rsidRPr="00531285">
        <w:rPr>
          <w:rFonts w:cstheme="minorHAnsi"/>
          <w:b/>
        </w:rPr>
        <w:br w:type="page"/>
      </w:r>
    </w:p>
    <w:p w14:paraId="543D84D3" w14:textId="5993DB7E" w:rsidR="007D7632" w:rsidRPr="00531285" w:rsidRDefault="007D7632" w:rsidP="00E4010E">
      <w:pPr>
        <w:spacing w:line="360" w:lineRule="auto"/>
        <w:rPr>
          <w:rFonts w:cstheme="minorHAnsi"/>
          <w:b/>
        </w:rPr>
      </w:pPr>
      <w:r w:rsidRPr="00531285">
        <w:rPr>
          <w:rFonts w:cstheme="minorHAnsi"/>
          <w:b/>
        </w:rPr>
        <w:lastRenderedPageBreak/>
        <w:t>Table 2</w:t>
      </w:r>
    </w:p>
    <w:p w14:paraId="2FBBC0DE" w14:textId="405E958B" w:rsidR="007D7632" w:rsidRPr="00531285" w:rsidRDefault="00656934" w:rsidP="00E4010E">
      <w:pPr>
        <w:spacing w:line="360" w:lineRule="auto"/>
        <w:rPr>
          <w:rFonts w:cstheme="minorHAnsi"/>
        </w:rPr>
      </w:pPr>
      <w:r w:rsidRPr="00531285">
        <w:rPr>
          <w:rFonts w:cstheme="minorHAnsi"/>
        </w:rPr>
        <w:t>Details of the forward tracking particles. As mortality was only modelled from the day</w:t>
      </w:r>
      <w:r w:rsidR="00C71375" w:rsidRPr="00531285">
        <w:rPr>
          <w:rFonts w:cstheme="minorHAnsi"/>
        </w:rPr>
        <w:t xml:space="preserve"> prior to any settlement occurring</w:t>
      </w:r>
      <w:r w:rsidRPr="00531285">
        <w:rPr>
          <w:rFonts w:cstheme="minorHAnsi"/>
        </w:rPr>
        <w:t xml:space="preserve"> (</w:t>
      </w:r>
      <w:r w:rsidR="00C71375" w:rsidRPr="00531285">
        <w:rPr>
          <w:rFonts w:cstheme="minorHAnsi"/>
        </w:rPr>
        <w:t>day 16</w:t>
      </w:r>
      <w:r w:rsidRPr="00531285">
        <w:rPr>
          <w:rFonts w:cstheme="minorHAnsi"/>
        </w:rPr>
        <w:t xml:space="preserve">), the effective number of released larvae is the number of released larvae which would be equivalent to applying mortality the whole time period and having the actual number of released larvae when mortality started to apply. The percentages were calculated </w:t>
      </w:r>
      <w:r w:rsidR="00E37EF7" w:rsidRPr="00531285">
        <w:rPr>
          <w:rFonts w:cstheme="minorHAnsi"/>
        </w:rPr>
        <w:t>using</w:t>
      </w:r>
      <w:r w:rsidRPr="00531285">
        <w:rPr>
          <w:rFonts w:cstheme="minorHAnsi"/>
        </w:rPr>
        <w:t xml:space="preserve"> the effective number of larvae.</w:t>
      </w:r>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01"/>
        <w:gridCol w:w="1197"/>
        <w:gridCol w:w="1330"/>
        <w:gridCol w:w="1189"/>
        <w:gridCol w:w="1387"/>
        <w:gridCol w:w="1154"/>
        <w:gridCol w:w="1268"/>
      </w:tblGrid>
      <w:tr w:rsidR="004A5A79" w:rsidRPr="00531285" w14:paraId="06806F8A" w14:textId="77777777" w:rsidTr="00D46663">
        <w:tc>
          <w:tcPr>
            <w:tcW w:w="1501" w:type="dxa"/>
            <w:tcBorders>
              <w:top w:val="single" w:sz="4" w:space="0" w:color="auto"/>
              <w:bottom w:val="single" w:sz="4" w:space="0" w:color="auto"/>
            </w:tcBorders>
            <w:vAlign w:val="center"/>
          </w:tcPr>
          <w:p w14:paraId="3621604E" w14:textId="3AE19A89" w:rsidR="00D46663" w:rsidRPr="00531285" w:rsidRDefault="00C71375" w:rsidP="00D46663">
            <w:pPr>
              <w:spacing w:line="360" w:lineRule="auto"/>
              <w:jc w:val="center"/>
              <w:rPr>
                <w:rFonts w:cstheme="minorHAnsi"/>
                <w:b/>
              </w:rPr>
            </w:pPr>
            <w:r w:rsidRPr="00531285">
              <w:rPr>
                <w:rFonts w:cstheme="minorHAnsi"/>
                <w:b/>
              </w:rPr>
              <w:t>Spawning event</w:t>
            </w:r>
          </w:p>
        </w:tc>
        <w:tc>
          <w:tcPr>
            <w:tcW w:w="1197" w:type="dxa"/>
            <w:tcBorders>
              <w:top w:val="single" w:sz="4" w:space="0" w:color="auto"/>
              <w:bottom w:val="single" w:sz="4" w:space="0" w:color="auto"/>
            </w:tcBorders>
            <w:shd w:val="clear" w:color="auto" w:fill="auto"/>
            <w:vAlign w:val="center"/>
          </w:tcPr>
          <w:p w14:paraId="397866BB" w14:textId="7E92AD21" w:rsidR="00D46663" w:rsidRPr="00531285" w:rsidRDefault="00264CC3" w:rsidP="00D46663">
            <w:pPr>
              <w:spacing w:line="360" w:lineRule="auto"/>
              <w:jc w:val="center"/>
              <w:rPr>
                <w:rFonts w:cstheme="minorHAnsi"/>
                <w:b/>
              </w:rPr>
            </w:pPr>
            <w:r w:rsidRPr="00531285">
              <w:rPr>
                <w:rFonts w:cstheme="minorHAnsi"/>
                <w:b/>
                <w:color w:val="000000"/>
              </w:rPr>
              <w:t>Larvae</w:t>
            </w:r>
            <w:r w:rsidR="00D46663" w:rsidRPr="00531285">
              <w:rPr>
                <w:rFonts w:cstheme="minorHAnsi"/>
                <w:b/>
                <w:color w:val="000000"/>
              </w:rPr>
              <w:t xml:space="preserve"> </w:t>
            </w:r>
            <w:r w:rsidR="004A5A79" w:rsidRPr="00531285">
              <w:rPr>
                <w:rFonts w:cstheme="minorHAnsi"/>
                <w:b/>
                <w:color w:val="000000"/>
              </w:rPr>
              <w:t>r</w:t>
            </w:r>
            <w:r w:rsidR="00D46663" w:rsidRPr="00531285">
              <w:rPr>
                <w:rFonts w:cstheme="minorHAnsi"/>
                <w:b/>
                <w:color w:val="000000"/>
              </w:rPr>
              <w:t>eleased</w:t>
            </w:r>
            <w:r w:rsidR="004A5A79" w:rsidRPr="00531285">
              <w:rPr>
                <w:rFonts w:cstheme="minorHAnsi"/>
                <w:b/>
                <w:color w:val="000000"/>
              </w:rPr>
              <w:t xml:space="preserve"> in model</w:t>
            </w:r>
          </w:p>
        </w:tc>
        <w:tc>
          <w:tcPr>
            <w:tcW w:w="1330" w:type="dxa"/>
            <w:tcBorders>
              <w:top w:val="single" w:sz="4" w:space="0" w:color="auto"/>
              <w:bottom w:val="single" w:sz="4" w:space="0" w:color="auto"/>
            </w:tcBorders>
            <w:vAlign w:val="center"/>
          </w:tcPr>
          <w:p w14:paraId="062BEE76" w14:textId="2262ACB6" w:rsidR="00D46663" w:rsidRPr="00531285" w:rsidRDefault="00D46663" w:rsidP="00D46663">
            <w:pPr>
              <w:spacing w:line="360" w:lineRule="auto"/>
              <w:jc w:val="center"/>
              <w:rPr>
                <w:rFonts w:cstheme="minorHAnsi"/>
                <w:b/>
                <w:color w:val="000000"/>
              </w:rPr>
            </w:pPr>
            <w:r w:rsidRPr="00531285">
              <w:rPr>
                <w:rFonts w:cstheme="minorHAnsi"/>
                <w:b/>
              </w:rPr>
              <w:t>Effective number of released larvae</w:t>
            </w:r>
          </w:p>
        </w:tc>
        <w:tc>
          <w:tcPr>
            <w:tcW w:w="1189" w:type="dxa"/>
            <w:tcBorders>
              <w:top w:val="single" w:sz="4" w:space="0" w:color="auto"/>
              <w:bottom w:val="single" w:sz="4" w:space="0" w:color="auto"/>
            </w:tcBorders>
            <w:shd w:val="clear" w:color="auto" w:fill="auto"/>
            <w:vAlign w:val="center"/>
          </w:tcPr>
          <w:p w14:paraId="5B09D7F8" w14:textId="61871766" w:rsidR="00D46663" w:rsidRPr="00531285" w:rsidRDefault="004A5A79" w:rsidP="00D46663">
            <w:pPr>
              <w:spacing w:line="360" w:lineRule="auto"/>
              <w:jc w:val="center"/>
              <w:rPr>
                <w:rFonts w:cstheme="minorHAnsi"/>
                <w:b/>
              </w:rPr>
            </w:pPr>
            <w:r w:rsidRPr="00531285">
              <w:rPr>
                <w:rFonts w:cstheme="minorHAnsi"/>
                <w:b/>
                <w:color w:val="000000"/>
              </w:rPr>
              <w:t>Larvae</w:t>
            </w:r>
            <w:r w:rsidR="00D46663" w:rsidRPr="00531285">
              <w:rPr>
                <w:rFonts w:cstheme="minorHAnsi"/>
                <w:b/>
                <w:color w:val="000000"/>
              </w:rPr>
              <w:t xml:space="preserve"> surviv</w:t>
            </w:r>
            <w:r w:rsidRPr="00531285">
              <w:rPr>
                <w:rFonts w:cstheme="minorHAnsi"/>
                <w:b/>
                <w:color w:val="000000"/>
              </w:rPr>
              <w:t>ing</w:t>
            </w:r>
            <w:r w:rsidR="00D46663" w:rsidRPr="00531285">
              <w:rPr>
                <w:rFonts w:cstheme="minorHAnsi"/>
                <w:b/>
                <w:color w:val="000000"/>
              </w:rPr>
              <w:t xml:space="preserve"> to 500 DD</w:t>
            </w:r>
          </w:p>
        </w:tc>
        <w:tc>
          <w:tcPr>
            <w:tcW w:w="1387" w:type="dxa"/>
            <w:tcBorders>
              <w:top w:val="single" w:sz="4" w:space="0" w:color="auto"/>
              <w:bottom w:val="single" w:sz="4" w:space="0" w:color="auto"/>
            </w:tcBorders>
            <w:shd w:val="clear" w:color="auto" w:fill="auto"/>
            <w:vAlign w:val="center"/>
          </w:tcPr>
          <w:p w14:paraId="23AF1C3D" w14:textId="4B1AE11E" w:rsidR="00D46663" w:rsidRPr="00531285" w:rsidRDefault="004A5A79" w:rsidP="00D46663">
            <w:pPr>
              <w:spacing w:line="360" w:lineRule="auto"/>
              <w:jc w:val="center"/>
              <w:rPr>
                <w:rFonts w:cstheme="minorHAnsi"/>
                <w:b/>
              </w:rPr>
            </w:pPr>
            <w:r w:rsidRPr="00531285">
              <w:rPr>
                <w:rFonts w:cstheme="minorHAnsi"/>
                <w:b/>
                <w:color w:val="000000"/>
              </w:rPr>
              <w:t xml:space="preserve">Percent </w:t>
            </w:r>
            <w:r w:rsidR="00A50948" w:rsidRPr="00531285">
              <w:rPr>
                <w:rFonts w:cstheme="minorHAnsi"/>
                <w:b/>
                <w:color w:val="000000"/>
              </w:rPr>
              <w:t>s</w:t>
            </w:r>
            <w:r w:rsidR="00D46663" w:rsidRPr="00531285">
              <w:rPr>
                <w:rFonts w:cstheme="minorHAnsi"/>
                <w:b/>
                <w:color w:val="000000"/>
              </w:rPr>
              <w:t>urviv</w:t>
            </w:r>
            <w:r w:rsidRPr="00531285">
              <w:rPr>
                <w:rFonts w:cstheme="minorHAnsi"/>
                <w:b/>
                <w:color w:val="000000"/>
              </w:rPr>
              <w:t>al</w:t>
            </w:r>
            <w:r w:rsidR="00D46663" w:rsidRPr="00531285">
              <w:rPr>
                <w:rFonts w:cstheme="minorHAnsi"/>
                <w:b/>
                <w:color w:val="000000"/>
              </w:rPr>
              <w:t xml:space="preserve"> to 500 DD</w:t>
            </w:r>
            <w:r w:rsidR="00E37EF7" w:rsidRPr="00531285">
              <w:rPr>
                <w:rFonts w:cstheme="minorHAnsi"/>
                <w:b/>
                <w:color w:val="000000"/>
              </w:rPr>
              <w:t xml:space="preserve"> (%)</w:t>
            </w:r>
          </w:p>
        </w:tc>
        <w:tc>
          <w:tcPr>
            <w:tcW w:w="1154" w:type="dxa"/>
            <w:tcBorders>
              <w:top w:val="single" w:sz="4" w:space="0" w:color="auto"/>
              <w:bottom w:val="single" w:sz="4" w:space="0" w:color="auto"/>
            </w:tcBorders>
            <w:shd w:val="clear" w:color="auto" w:fill="auto"/>
            <w:vAlign w:val="center"/>
          </w:tcPr>
          <w:p w14:paraId="0FDB0D28" w14:textId="36739100" w:rsidR="00D46663" w:rsidRPr="00531285" w:rsidRDefault="00C71375" w:rsidP="00D46663">
            <w:pPr>
              <w:spacing w:line="360" w:lineRule="auto"/>
              <w:jc w:val="center"/>
              <w:rPr>
                <w:rFonts w:cstheme="minorHAnsi"/>
                <w:b/>
              </w:rPr>
            </w:pPr>
            <w:r w:rsidRPr="00531285">
              <w:rPr>
                <w:rFonts w:cstheme="minorHAnsi"/>
                <w:b/>
                <w:color w:val="000000"/>
              </w:rPr>
              <w:t>Larvae</w:t>
            </w:r>
            <w:r w:rsidR="00D46663" w:rsidRPr="00531285">
              <w:rPr>
                <w:rFonts w:cstheme="minorHAnsi"/>
                <w:b/>
                <w:color w:val="000000"/>
              </w:rPr>
              <w:t xml:space="preserve"> </w:t>
            </w:r>
            <w:r w:rsidRPr="00531285">
              <w:rPr>
                <w:rFonts w:cstheme="minorHAnsi"/>
                <w:b/>
                <w:color w:val="000000"/>
              </w:rPr>
              <w:t>s</w:t>
            </w:r>
            <w:r w:rsidR="00D46663" w:rsidRPr="00531285">
              <w:rPr>
                <w:rFonts w:cstheme="minorHAnsi"/>
                <w:b/>
                <w:color w:val="000000"/>
              </w:rPr>
              <w:t>ettled on shelf</w:t>
            </w:r>
          </w:p>
        </w:tc>
        <w:tc>
          <w:tcPr>
            <w:tcW w:w="1268" w:type="dxa"/>
            <w:tcBorders>
              <w:top w:val="single" w:sz="4" w:space="0" w:color="auto"/>
              <w:bottom w:val="single" w:sz="4" w:space="0" w:color="auto"/>
            </w:tcBorders>
            <w:shd w:val="clear" w:color="auto" w:fill="auto"/>
            <w:vAlign w:val="center"/>
          </w:tcPr>
          <w:p w14:paraId="61946576" w14:textId="07A51CDA" w:rsidR="00D46663" w:rsidRPr="00531285" w:rsidRDefault="004A5A79" w:rsidP="00D46663">
            <w:pPr>
              <w:spacing w:line="360" w:lineRule="auto"/>
              <w:jc w:val="center"/>
              <w:rPr>
                <w:rFonts w:cstheme="minorHAnsi"/>
                <w:b/>
              </w:rPr>
            </w:pPr>
            <w:r w:rsidRPr="00531285">
              <w:rPr>
                <w:rFonts w:cstheme="minorHAnsi"/>
                <w:b/>
                <w:color w:val="000000"/>
              </w:rPr>
              <w:t>Percent s</w:t>
            </w:r>
            <w:r w:rsidR="00D46663" w:rsidRPr="00531285">
              <w:rPr>
                <w:rFonts w:cstheme="minorHAnsi"/>
                <w:b/>
                <w:color w:val="000000"/>
              </w:rPr>
              <w:t>ettle</w:t>
            </w:r>
            <w:r w:rsidRPr="00531285">
              <w:rPr>
                <w:rFonts w:cstheme="minorHAnsi"/>
                <w:b/>
                <w:color w:val="000000"/>
              </w:rPr>
              <w:t>ment</w:t>
            </w:r>
            <w:r w:rsidR="00D46663" w:rsidRPr="00531285">
              <w:rPr>
                <w:rFonts w:cstheme="minorHAnsi"/>
                <w:b/>
                <w:color w:val="000000"/>
              </w:rPr>
              <w:t xml:space="preserve"> on shelf</w:t>
            </w:r>
            <w:r w:rsidRPr="00531285">
              <w:rPr>
                <w:rFonts w:cstheme="minorHAnsi"/>
                <w:b/>
                <w:color w:val="000000"/>
              </w:rPr>
              <w:t xml:space="preserve"> (%)</w:t>
            </w:r>
          </w:p>
        </w:tc>
      </w:tr>
      <w:tr w:rsidR="004A5A79" w:rsidRPr="00531285" w14:paraId="24DF56B6" w14:textId="77777777" w:rsidTr="00D46663">
        <w:tc>
          <w:tcPr>
            <w:tcW w:w="1501" w:type="dxa"/>
            <w:tcBorders>
              <w:top w:val="single" w:sz="4" w:space="0" w:color="auto"/>
            </w:tcBorders>
            <w:vAlign w:val="center"/>
          </w:tcPr>
          <w:p w14:paraId="0843B3A3" w14:textId="1F9D741D" w:rsidR="00D46663" w:rsidRPr="00531285" w:rsidRDefault="00106B0D" w:rsidP="00D46663">
            <w:pPr>
              <w:spacing w:line="360" w:lineRule="auto"/>
              <w:jc w:val="center"/>
              <w:rPr>
                <w:rFonts w:cstheme="minorHAnsi"/>
              </w:rPr>
            </w:pPr>
            <w:r w:rsidRPr="00531285">
              <w:rPr>
                <w:rFonts w:cstheme="minorHAnsi"/>
              </w:rPr>
              <w:t>Northern s</w:t>
            </w:r>
            <w:r w:rsidR="00D46663" w:rsidRPr="00531285">
              <w:rPr>
                <w:rFonts w:cstheme="minorHAnsi"/>
              </w:rPr>
              <w:t xml:space="preserve">pring </w:t>
            </w:r>
          </w:p>
        </w:tc>
        <w:tc>
          <w:tcPr>
            <w:tcW w:w="1197" w:type="dxa"/>
            <w:tcBorders>
              <w:top w:val="single" w:sz="4" w:space="0" w:color="auto"/>
            </w:tcBorders>
            <w:shd w:val="clear" w:color="auto" w:fill="auto"/>
            <w:vAlign w:val="center"/>
          </w:tcPr>
          <w:p w14:paraId="284F3807" w14:textId="3BFB9F90" w:rsidR="00D46663" w:rsidRPr="00531285" w:rsidRDefault="00D46663" w:rsidP="00D46663">
            <w:pPr>
              <w:spacing w:line="360" w:lineRule="auto"/>
              <w:jc w:val="center"/>
              <w:rPr>
                <w:rFonts w:cstheme="minorHAnsi"/>
                <w:b/>
              </w:rPr>
            </w:pPr>
            <w:r w:rsidRPr="00531285">
              <w:rPr>
                <w:rFonts w:cstheme="minorHAnsi"/>
                <w:color w:val="000000"/>
              </w:rPr>
              <w:t>3,366,000</w:t>
            </w:r>
          </w:p>
        </w:tc>
        <w:tc>
          <w:tcPr>
            <w:tcW w:w="1330" w:type="dxa"/>
            <w:tcBorders>
              <w:top w:val="single" w:sz="4" w:space="0" w:color="auto"/>
            </w:tcBorders>
            <w:vAlign w:val="center"/>
          </w:tcPr>
          <w:p w14:paraId="53561D72" w14:textId="0D6EF1A7" w:rsidR="00D46663" w:rsidRPr="00531285" w:rsidRDefault="00D46663" w:rsidP="00D46663">
            <w:pPr>
              <w:jc w:val="center"/>
              <w:rPr>
                <w:rFonts w:cstheme="minorHAnsi"/>
                <w:color w:val="000000"/>
              </w:rPr>
            </w:pPr>
            <w:r w:rsidRPr="00531285">
              <w:rPr>
                <w:rFonts w:cstheme="minorHAnsi"/>
                <w:color w:val="000000"/>
              </w:rPr>
              <w:t>111,466,577</w:t>
            </w:r>
          </w:p>
        </w:tc>
        <w:tc>
          <w:tcPr>
            <w:tcW w:w="1189" w:type="dxa"/>
            <w:tcBorders>
              <w:top w:val="single" w:sz="4" w:space="0" w:color="auto"/>
            </w:tcBorders>
            <w:shd w:val="clear" w:color="auto" w:fill="auto"/>
            <w:vAlign w:val="center"/>
          </w:tcPr>
          <w:p w14:paraId="022526C9" w14:textId="5E67E8AD" w:rsidR="00D46663" w:rsidRPr="00531285" w:rsidRDefault="00D46663" w:rsidP="00D46663">
            <w:pPr>
              <w:spacing w:line="360" w:lineRule="auto"/>
              <w:jc w:val="center"/>
              <w:rPr>
                <w:rFonts w:cstheme="minorHAnsi"/>
                <w:b/>
              </w:rPr>
            </w:pPr>
            <w:r w:rsidRPr="00531285">
              <w:rPr>
                <w:rFonts w:cstheme="minorHAnsi"/>
                <w:color w:val="000000"/>
              </w:rPr>
              <w:t>1,876,658</w:t>
            </w:r>
          </w:p>
        </w:tc>
        <w:tc>
          <w:tcPr>
            <w:tcW w:w="1387" w:type="dxa"/>
            <w:tcBorders>
              <w:top w:val="single" w:sz="4" w:space="0" w:color="auto"/>
            </w:tcBorders>
            <w:shd w:val="clear" w:color="auto" w:fill="auto"/>
            <w:vAlign w:val="center"/>
          </w:tcPr>
          <w:p w14:paraId="664D9002" w14:textId="458CF88D" w:rsidR="00D46663" w:rsidRPr="00531285" w:rsidRDefault="00264CC3" w:rsidP="00D46663">
            <w:pPr>
              <w:spacing w:line="360" w:lineRule="auto"/>
              <w:jc w:val="center"/>
              <w:rPr>
                <w:rFonts w:cstheme="minorHAnsi"/>
                <w:b/>
              </w:rPr>
            </w:pPr>
            <w:r w:rsidRPr="00531285">
              <w:rPr>
                <w:rFonts w:cstheme="minorHAnsi"/>
                <w:color w:val="000000"/>
              </w:rPr>
              <w:t>1.68</w:t>
            </w:r>
            <w:r w:rsidR="005E7A45" w:rsidRPr="00531285">
              <w:rPr>
                <w:rFonts w:cstheme="minorHAnsi"/>
                <w:color w:val="000000"/>
              </w:rPr>
              <w:t>4</w:t>
            </w:r>
          </w:p>
        </w:tc>
        <w:tc>
          <w:tcPr>
            <w:tcW w:w="1154" w:type="dxa"/>
            <w:tcBorders>
              <w:top w:val="single" w:sz="4" w:space="0" w:color="auto"/>
            </w:tcBorders>
            <w:shd w:val="clear" w:color="auto" w:fill="auto"/>
            <w:vAlign w:val="center"/>
          </w:tcPr>
          <w:p w14:paraId="489A9643" w14:textId="7134D98D" w:rsidR="00D46663" w:rsidRPr="00531285" w:rsidRDefault="00D46663" w:rsidP="00D46663">
            <w:pPr>
              <w:spacing w:line="360" w:lineRule="auto"/>
              <w:jc w:val="center"/>
              <w:rPr>
                <w:rFonts w:cstheme="minorHAnsi"/>
                <w:b/>
              </w:rPr>
            </w:pPr>
            <w:r w:rsidRPr="00531285">
              <w:rPr>
                <w:rFonts w:cstheme="minorHAnsi"/>
                <w:color w:val="000000"/>
              </w:rPr>
              <w:t>839</w:t>
            </w:r>
            <w:r w:rsidR="004A5A79" w:rsidRPr="00531285">
              <w:rPr>
                <w:rFonts w:cstheme="minorHAnsi"/>
                <w:color w:val="000000"/>
              </w:rPr>
              <w:t>,</w:t>
            </w:r>
            <w:r w:rsidRPr="00531285">
              <w:rPr>
                <w:rFonts w:cstheme="minorHAnsi"/>
                <w:color w:val="000000"/>
              </w:rPr>
              <w:t>376</w:t>
            </w:r>
          </w:p>
        </w:tc>
        <w:tc>
          <w:tcPr>
            <w:tcW w:w="1268" w:type="dxa"/>
            <w:tcBorders>
              <w:top w:val="single" w:sz="4" w:space="0" w:color="auto"/>
            </w:tcBorders>
            <w:shd w:val="clear" w:color="auto" w:fill="auto"/>
            <w:vAlign w:val="center"/>
          </w:tcPr>
          <w:p w14:paraId="6D836AA5" w14:textId="19B3F48D" w:rsidR="00D46663" w:rsidRPr="00531285" w:rsidRDefault="00264CC3" w:rsidP="00D46663">
            <w:pPr>
              <w:spacing w:line="360" w:lineRule="auto"/>
              <w:jc w:val="center"/>
              <w:rPr>
                <w:rFonts w:cstheme="minorHAnsi"/>
                <w:b/>
              </w:rPr>
            </w:pPr>
            <w:r w:rsidRPr="00531285">
              <w:rPr>
                <w:rFonts w:cstheme="minorHAnsi"/>
                <w:color w:val="000000"/>
              </w:rPr>
              <w:t>0.75</w:t>
            </w:r>
            <w:r w:rsidR="005E7A45" w:rsidRPr="00531285">
              <w:rPr>
                <w:rFonts w:cstheme="minorHAnsi"/>
                <w:color w:val="000000"/>
              </w:rPr>
              <w:t>3</w:t>
            </w:r>
          </w:p>
        </w:tc>
      </w:tr>
      <w:tr w:rsidR="004A5A79" w:rsidRPr="00531285" w14:paraId="110F6933" w14:textId="77777777" w:rsidTr="00D46663">
        <w:tc>
          <w:tcPr>
            <w:tcW w:w="1501" w:type="dxa"/>
            <w:vAlign w:val="center"/>
          </w:tcPr>
          <w:p w14:paraId="270E5D49" w14:textId="475F3160" w:rsidR="00D46663" w:rsidRPr="00531285" w:rsidRDefault="00106B0D" w:rsidP="00D46663">
            <w:pPr>
              <w:spacing w:line="360" w:lineRule="auto"/>
              <w:jc w:val="center"/>
              <w:rPr>
                <w:rFonts w:cstheme="minorHAnsi"/>
              </w:rPr>
            </w:pPr>
            <w:r w:rsidRPr="00531285">
              <w:rPr>
                <w:rFonts w:cstheme="minorHAnsi"/>
              </w:rPr>
              <w:t>Mid-latitude s</w:t>
            </w:r>
            <w:r w:rsidR="00D46663" w:rsidRPr="00531285">
              <w:rPr>
                <w:rFonts w:cstheme="minorHAnsi"/>
              </w:rPr>
              <w:t>pring</w:t>
            </w:r>
          </w:p>
        </w:tc>
        <w:tc>
          <w:tcPr>
            <w:tcW w:w="1197" w:type="dxa"/>
            <w:shd w:val="clear" w:color="auto" w:fill="auto"/>
            <w:vAlign w:val="center"/>
          </w:tcPr>
          <w:p w14:paraId="6D1D72D6" w14:textId="378845B2" w:rsidR="00D46663" w:rsidRPr="00531285" w:rsidRDefault="00D46663" w:rsidP="00D46663">
            <w:pPr>
              <w:spacing w:line="360" w:lineRule="auto"/>
              <w:jc w:val="center"/>
              <w:rPr>
                <w:rFonts w:cstheme="minorHAnsi"/>
                <w:b/>
              </w:rPr>
            </w:pPr>
            <w:r w:rsidRPr="00531285">
              <w:rPr>
                <w:rFonts w:cstheme="minorHAnsi"/>
                <w:color w:val="000000"/>
              </w:rPr>
              <w:t>3,366,000</w:t>
            </w:r>
          </w:p>
        </w:tc>
        <w:tc>
          <w:tcPr>
            <w:tcW w:w="1330" w:type="dxa"/>
            <w:vAlign w:val="center"/>
          </w:tcPr>
          <w:p w14:paraId="0EBD8186" w14:textId="4724C355" w:rsidR="00D46663" w:rsidRPr="00531285" w:rsidRDefault="00D46663" w:rsidP="00D46663">
            <w:pPr>
              <w:jc w:val="center"/>
              <w:rPr>
                <w:rFonts w:cstheme="minorHAnsi"/>
                <w:color w:val="000000"/>
              </w:rPr>
            </w:pPr>
            <w:r w:rsidRPr="00531285">
              <w:rPr>
                <w:rFonts w:cstheme="minorHAnsi"/>
                <w:color w:val="000000"/>
              </w:rPr>
              <w:t>111,466,577</w:t>
            </w:r>
          </w:p>
        </w:tc>
        <w:tc>
          <w:tcPr>
            <w:tcW w:w="1189" w:type="dxa"/>
            <w:shd w:val="clear" w:color="auto" w:fill="auto"/>
            <w:vAlign w:val="center"/>
          </w:tcPr>
          <w:p w14:paraId="1DCB7A39" w14:textId="29B48E22" w:rsidR="00D46663" w:rsidRPr="00531285" w:rsidRDefault="00D46663" w:rsidP="00D46663">
            <w:pPr>
              <w:spacing w:line="360" w:lineRule="auto"/>
              <w:jc w:val="center"/>
              <w:rPr>
                <w:rFonts w:cstheme="minorHAnsi"/>
                <w:b/>
              </w:rPr>
            </w:pPr>
            <w:r w:rsidRPr="00531285">
              <w:rPr>
                <w:rFonts w:cstheme="minorHAnsi"/>
                <w:color w:val="000000"/>
              </w:rPr>
              <w:t>1,538,584</w:t>
            </w:r>
          </w:p>
        </w:tc>
        <w:tc>
          <w:tcPr>
            <w:tcW w:w="1387" w:type="dxa"/>
            <w:shd w:val="clear" w:color="auto" w:fill="auto"/>
            <w:vAlign w:val="center"/>
          </w:tcPr>
          <w:p w14:paraId="221CA790" w14:textId="4C282023" w:rsidR="00D46663" w:rsidRPr="00531285" w:rsidRDefault="00264CC3" w:rsidP="00D46663">
            <w:pPr>
              <w:spacing w:line="360" w:lineRule="auto"/>
              <w:jc w:val="center"/>
              <w:rPr>
                <w:rFonts w:cstheme="minorHAnsi"/>
                <w:b/>
              </w:rPr>
            </w:pPr>
            <w:r w:rsidRPr="00531285">
              <w:rPr>
                <w:rFonts w:cstheme="minorHAnsi"/>
                <w:color w:val="000000"/>
              </w:rPr>
              <w:t>1.38</w:t>
            </w:r>
            <w:r w:rsidR="005E7A45" w:rsidRPr="00531285">
              <w:rPr>
                <w:rFonts w:cstheme="minorHAnsi"/>
                <w:color w:val="000000"/>
              </w:rPr>
              <w:t>0</w:t>
            </w:r>
          </w:p>
        </w:tc>
        <w:tc>
          <w:tcPr>
            <w:tcW w:w="1154" w:type="dxa"/>
            <w:shd w:val="clear" w:color="auto" w:fill="auto"/>
            <w:vAlign w:val="center"/>
          </w:tcPr>
          <w:p w14:paraId="40550466" w14:textId="138AE2F2" w:rsidR="00D46663" w:rsidRPr="00531285" w:rsidRDefault="00D46663" w:rsidP="00D46663">
            <w:pPr>
              <w:spacing w:line="360" w:lineRule="auto"/>
              <w:jc w:val="center"/>
              <w:rPr>
                <w:rFonts w:cstheme="minorHAnsi"/>
                <w:b/>
              </w:rPr>
            </w:pPr>
            <w:r w:rsidRPr="00531285">
              <w:rPr>
                <w:rFonts w:cstheme="minorHAnsi"/>
                <w:color w:val="000000"/>
              </w:rPr>
              <w:t>253</w:t>
            </w:r>
            <w:r w:rsidR="004A5A79" w:rsidRPr="00531285">
              <w:rPr>
                <w:rFonts w:cstheme="minorHAnsi"/>
                <w:color w:val="000000"/>
              </w:rPr>
              <w:t>,</w:t>
            </w:r>
            <w:r w:rsidRPr="00531285">
              <w:rPr>
                <w:rFonts w:cstheme="minorHAnsi"/>
                <w:color w:val="000000"/>
              </w:rPr>
              <w:t>234</w:t>
            </w:r>
          </w:p>
        </w:tc>
        <w:tc>
          <w:tcPr>
            <w:tcW w:w="1268" w:type="dxa"/>
            <w:shd w:val="clear" w:color="auto" w:fill="auto"/>
            <w:vAlign w:val="center"/>
          </w:tcPr>
          <w:p w14:paraId="189682AA" w14:textId="3BC0ACB9" w:rsidR="00D46663" w:rsidRPr="00531285" w:rsidRDefault="00264CC3" w:rsidP="00D46663">
            <w:pPr>
              <w:spacing w:line="360" w:lineRule="auto"/>
              <w:jc w:val="center"/>
              <w:rPr>
                <w:rFonts w:cstheme="minorHAnsi"/>
                <w:b/>
              </w:rPr>
            </w:pPr>
            <w:r w:rsidRPr="00531285">
              <w:rPr>
                <w:rFonts w:cstheme="minorHAnsi"/>
                <w:color w:val="000000"/>
              </w:rPr>
              <w:t>0.2</w:t>
            </w:r>
            <w:r w:rsidR="005E7A45" w:rsidRPr="00531285">
              <w:rPr>
                <w:rFonts w:cstheme="minorHAnsi"/>
                <w:color w:val="000000"/>
              </w:rPr>
              <w:t>27</w:t>
            </w:r>
          </w:p>
        </w:tc>
      </w:tr>
      <w:tr w:rsidR="004A5A79" w:rsidRPr="00531285" w14:paraId="32FF8209" w14:textId="77777777" w:rsidTr="00D46663">
        <w:tc>
          <w:tcPr>
            <w:tcW w:w="1501" w:type="dxa"/>
            <w:vAlign w:val="center"/>
          </w:tcPr>
          <w:p w14:paraId="17437F54" w14:textId="7807989C" w:rsidR="00D46663" w:rsidRPr="00531285" w:rsidRDefault="00106B0D" w:rsidP="00D46663">
            <w:pPr>
              <w:spacing w:line="360" w:lineRule="auto"/>
              <w:jc w:val="center"/>
              <w:rPr>
                <w:rFonts w:cstheme="minorHAnsi"/>
              </w:rPr>
            </w:pPr>
            <w:r w:rsidRPr="00531285">
              <w:rPr>
                <w:rFonts w:cstheme="minorHAnsi"/>
              </w:rPr>
              <w:t>Mid-latitude su</w:t>
            </w:r>
            <w:r w:rsidR="00D46663" w:rsidRPr="00531285">
              <w:rPr>
                <w:rFonts w:cstheme="minorHAnsi"/>
              </w:rPr>
              <w:t>mmer</w:t>
            </w:r>
          </w:p>
        </w:tc>
        <w:tc>
          <w:tcPr>
            <w:tcW w:w="1197" w:type="dxa"/>
            <w:shd w:val="clear" w:color="auto" w:fill="auto"/>
            <w:vAlign w:val="center"/>
          </w:tcPr>
          <w:p w14:paraId="13787D07" w14:textId="08CAB614" w:rsidR="00D46663" w:rsidRPr="00531285" w:rsidRDefault="00D46663" w:rsidP="00D46663">
            <w:pPr>
              <w:spacing w:line="360" w:lineRule="auto"/>
              <w:jc w:val="center"/>
              <w:rPr>
                <w:rFonts w:cstheme="minorHAnsi"/>
                <w:b/>
              </w:rPr>
            </w:pPr>
            <w:r w:rsidRPr="00531285">
              <w:rPr>
                <w:rFonts w:cstheme="minorHAnsi"/>
                <w:color w:val="000000"/>
              </w:rPr>
              <w:t>1,298,000</w:t>
            </w:r>
          </w:p>
        </w:tc>
        <w:tc>
          <w:tcPr>
            <w:tcW w:w="1330" w:type="dxa"/>
            <w:vAlign w:val="center"/>
          </w:tcPr>
          <w:p w14:paraId="1144D815" w14:textId="13E4B877" w:rsidR="00D46663" w:rsidRPr="00531285" w:rsidRDefault="00D46663" w:rsidP="00D46663">
            <w:pPr>
              <w:spacing w:line="360" w:lineRule="auto"/>
              <w:jc w:val="center"/>
              <w:rPr>
                <w:rFonts w:cstheme="minorHAnsi"/>
                <w:color w:val="000000"/>
              </w:rPr>
            </w:pPr>
            <w:r w:rsidRPr="00531285">
              <w:rPr>
                <w:rFonts w:cstheme="minorHAnsi"/>
                <w:color w:val="000000"/>
              </w:rPr>
              <w:t>42,983,844</w:t>
            </w:r>
          </w:p>
        </w:tc>
        <w:tc>
          <w:tcPr>
            <w:tcW w:w="1189" w:type="dxa"/>
            <w:shd w:val="clear" w:color="auto" w:fill="auto"/>
            <w:vAlign w:val="center"/>
          </w:tcPr>
          <w:p w14:paraId="10614246" w14:textId="171EBCFC" w:rsidR="00D46663" w:rsidRPr="00531285" w:rsidRDefault="00D46663" w:rsidP="00D46663">
            <w:pPr>
              <w:spacing w:line="360" w:lineRule="auto"/>
              <w:jc w:val="center"/>
              <w:rPr>
                <w:rFonts w:cstheme="minorHAnsi"/>
                <w:b/>
              </w:rPr>
            </w:pPr>
            <w:r w:rsidRPr="00531285">
              <w:rPr>
                <w:rFonts w:cstheme="minorHAnsi"/>
                <w:color w:val="000000"/>
              </w:rPr>
              <w:t>1,172,266</w:t>
            </w:r>
          </w:p>
        </w:tc>
        <w:tc>
          <w:tcPr>
            <w:tcW w:w="1387" w:type="dxa"/>
            <w:shd w:val="clear" w:color="auto" w:fill="auto"/>
            <w:vAlign w:val="center"/>
          </w:tcPr>
          <w:p w14:paraId="7E382AE7" w14:textId="606B9159" w:rsidR="00D46663" w:rsidRPr="00531285" w:rsidRDefault="00264CC3" w:rsidP="00D46663">
            <w:pPr>
              <w:spacing w:line="360" w:lineRule="auto"/>
              <w:jc w:val="center"/>
              <w:rPr>
                <w:rFonts w:cstheme="minorHAnsi"/>
                <w:b/>
              </w:rPr>
            </w:pPr>
            <w:r w:rsidRPr="00531285">
              <w:rPr>
                <w:rFonts w:cstheme="minorHAnsi"/>
                <w:color w:val="000000"/>
              </w:rPr>
              <w:t>2.7</w:t>
            </w:r>
            <w:r w:rsidR="005E7A45" w:rsidRPr="00531285">
              <w:rPr>
                <w:rFonts w:cstheme="minorHAnsi"/>
                <w:color w:val="000000"/>
              </w:rPr>
              <w:t>27</w:t>
            </w:r>
          </w:p>
        </w:tc>
        <w:tc>
          <w:tcPr>
            <w:tcW w:w="1154" w:type="dxa"/>
            <w:shd w:val="clear" w:color="auto" w:fill="auto"/>
            <w:vAlign w:val="center"/>
          </w:tcPr>
          <w:p w14:paraId="4BD2D7F4" w14:textId="523126F8" w:rsidR="00D46663" w:rsidRPr="00531285" w:rsidRDefault="00D46663" w:rsidP="00D46663">
            <w:pPr>
              <w:spacing w:line="360" w:lineRule="auto"/>
              <w:jc w:val="center"/>
              <w:rPr>
                <w:rFonts w:cstheme="minorHAnsi"/>
                <w:b/>
              </w:rPr>
            </w:pPr>
            <w:r w:rsidRPr="00531285">
              <w:rPr>
                <w:rFonts w:cstheme="minorHAnsi"/>
                <w:color w:val="000000"/>
              </w:rPr>
              <w:t>412</w:t>
            </w:r>
            <w:r w:rsidR="004A5A79" w:rsidRPr="00531285">
              <w:rPr>
                <w:rFonts w:cstheme="minorHAnsi"/>
                <w:color w:val="000000"/>
              </w:rPr>
              <w:t>,</w:t>
            </w:r>
            <w:r w:rsidRPr="00531285">
              <w:rPr>
                <w:rFonts w:cstheme="minorHAnsi"/>
                <w:color w:val="000000"/>
              </w:rPr>
              <w:t>769</w:t>
            </w:r>
          </w:p>
        </w:tc>
        <w:tc>
          <w:tcPr>
            <w:tcW w:w="1268" w:type="dxa"/>
            <w:shd w:val="clear" w:color="auto" w:fill="auto"/>
            <w:vAlign w:val="center"/>
          </w:tcPr>
          <w:p w14:paraId="72B3852D" w14:textId="4B3D91BC" w:rsidR="00D46663" w:rsidRPr="00531285" w:rsidRDefault="00264CC3" w:rsidP="00D46663">
            <w:pPr>
              <w:spacing w:line="360" w:lineRule="auto"/>
              <w:jc w:val="center"/>
              <w:rPr>
                <w:rFonts w:cstheme="minorHAnsi"/>
                <w:b/>
              </w:rPr>
            </w:pPr>
            <w:r w:rsidRPr="00531285">
              <w:rPr>
                <w:rFonts w:cstheme="minorHAnsi"/>
                <w:color w:val="000000"/>
              </w:rPr>
              <w:t>0.9</w:t>
            </w:r>
            <w:r w:rsidR="005E7A45" w:rsidRPr="00531285">
              <w:rPr>
                <w:rFonts w:cstheme="minorHAnsi"/>
                <w:color w:val="000000"/>
              </w:rPr>
              <w:t>60</w:t>
            </w:r>
          </w:p>
        </w:tc>
      </w:tr>
    </w:tbl>
    <w:p w14:paraId="0A0983BF" w14:textId="77777777" w:rsidR="007D7632" w:rsidRPr="00531285" w:rsidRDefault="007D7632" w:rsidP="00E4010E">
      <w:pPr>
        <w:spacing w:line="360" w:lineRule="auto"/>
        <w:rPr>
          <w:rFonts w:cstheme="minorHAnsi"/>
          <w:b/>
        </w:rPr>
      </w:pPr>
    </w:p>
    <w:p w14:paraId="721856CC" w14:textId="6062B142" w:rsidR="00713DBA" w:rsidRPr="00531285" w:rsidRDefault="00713DBA">
      <w:pPr>
        <w:rPr>
          <w:rFonts w:cstheme="minorHAnsi"/>
          <w:b/>
        </w:rPr>
      </w:pPr>
    </w:p>
    <w:p w14:paraId="1C5811D1" w14:textId="77777777" w:rsidR="00A91578" w:rsidRPr="00531285" w:rsidRDefault="00A91578">
      <w:pPr>
        <w:rPr>
          <w:rFonts w:cstheme="minorHAnsi"/>
          <w:b/>
        </w:rPr>
      </w:pPr>
      <w:r w:rsidRPr="00531285">
        <w:rPr>
          <w:rFonts w:cstheme="minorHAnsi"/>
          <w:b/>
        </w:rPr>
        <w:br w:type="page"/>
      </w:r>
    </w:p>
    <w:p w14:paraId="27008BA6" w14:textId="6EFDF842" w:rsidR="00AC48AE" w:rsidRPr="00531285" w:rsidRDefault="00AC48AE" w:rsidP="00E4010E">
      <w:pPr>
        <w:spacing w:line="360" w:lineRule="auto"/>
        <w:rPr>
          <w:rFonts w:cstheme="minorHAnsi"/>
          <w:color w:val="FF0000"/>
        </w:rPr>
      </w:pPr>
      <w:r w:rsidRPr="00531285">
        <w:rPr>
          <w:rFonts w:cstheme="minorHAnsi"/>
          <w:b/>
        </w:rPr>
        <w:lastRenderedPageBreak/>
        <w:t xml:space="preserve">Table </w:t>
      </w:r>
      <w:r w:rsidR="00FF2595" w:rsidRPr="00531285">
        <w:rPr>
          <w:rFonts w:cstheme="minorHAnsi"/>
          <w:b/>
        </w:rPr>
        <w:t>3</w:t>
      </w:r>
      <w:r w:rsidRPr="00531285">
        <w:rPr>
          <w:rFonts w:cstheme="minorHAnsi"/>
          <w:b/>
        </w:rPr>
        <w:t xml:space="preserve"> </w:t>
      </w:r>
      <w:r w:rsidRPr="00531285">
        <w:rPr>
          <w:rFonts w:cstheme="minorHAnsi"/>
        </w:rPr>
        <w:t>Percentage of particles settling</w:t>
      </w:r>
      <w:r w:rsidR="00741C26" w:rsidRPr="00531285">
        <w:rPr>
          <w:rFonts w:cstheme="minorHAnsi"/>
        </w:rPr>
        <w:t xml:space="preserve"> over</w:t>
      </w:r>
      <w:r w:rsidR="008C37F1" w:rsidRPr="00531285">
        <w:rPr>
          <w:rFonts w:cstheme="minorHAnsi"/>
        </w:rPr>
        <w:t xml:space="preserve"> the continental shelf</w:t>
      </w:r>
      <w:r w:rsidRPr="00531285">
        <w:rPr>
          <w:rFonts w:cstheme="minorHAnsi"/>
        </w:rPr>
        <w:t xml:space="preserve"> in each degree of </w:t>
      </w:r>
      <w:r w:rsidR="00AF08FD" w:rsidRPr="00531285">
        <w:rPr>
          <w:rFonts w:cstheme="minorHAnsi"/>
        </w:rPr>
        <w:t>l</w:t>
      </w:r>
      <w:r w:rsidRPr="00531285">
        <w:rPr>
          <w:rFonts w:cstheme="minorHAnsi"/>
        </w:rPr>
        <w:t xml:space="preserve">atitude from </w:t>
      </w:r>
      <w:r w:rsidR="00CF4657" w:rsidRPr="00531285">
        <w:rPr>
          <w:rFonts w:cstheme="minorHAnsi"/>
        </w:rPr>
        <w:t>three</w:t>
      </w:r>
      <w:r w:rsidRPr="00531285">
        <w:rPr>
          <w:rFonts w:cstheme="minorHAnsi"/>
        </w:rPr>
        <w:t xml:space="preserve"> spawning events</w:t>
      </w:r>
      <w:r w:rsidR="00393734" w:rsidRPr="00531285">
        <w:rPr>
          <w:rFonts w:cstheme="minorHAnsi"/>
        </w:rPr>
        <w:t>. Spring spawning events include August – December and</w:t>
      </w:r>
      <w:r w:rsidR="003967DE" w:rsidRPr="00531285">
        <w:rPr>
          <w:rFonts w:cstheme="minorHAnsi"/>
        </w:rPr>
        <w:t xml:space="preserve"> the</w:t>
      </w:r>
      <w:r w:rsidR="00393734" w:rsidRPr="00531285">
        <w:rPr>
          <w:rFonts w:cstheme="minorHAnsi"/>
        </w:rPr>
        <w:t xml:space="preserve"> </w:t>
      </w:r>
      <w:r w:rsidR="003967DE" w:rsidRPr="00531285">
        <w:rPr>
          <w:rFonts w:cstheme="minorHAnsi"/>
        </w:rPr>
        <w:t>s</w:t>
      </w:r>
      <w:r w:rsidR="00393734" w:rsidRPr="00531285">
        <w:rPr>
          <w:rFonts w:cstheme="minorHAnsi"/>
        </w:rPr>
        <w:t xml:space="preserve">ummer </w:t>
      </w:r>
      <w:r w:rsidR="003967DE" w:rsidRPr="00531285">
        <w:rPr>
          <w:rFonts w:cstheme="minorHAnsi"/>
        </w:rPr>
        <w:t>s</w:t>
      </w:r>
      <w:r w:rsidR="00393734" w:rsidRPr="00531285">
        <w:rPr>
          <w:rFonts w:cstheme="minorHAnsi"/>
        </w:rPr>
        <w:t>pawning period includes February and March.</w:t>
      </w:r>
      <w:r w:rsidR="00AF08FD" w:rsidRPr="00531285">
        <w:rPr>
          <w:rFonts w:cstheme="minorHAnsi"/>
        </w:rPr>
        <w:t xml:space="preserve"> </w:t>
      </w:r>
      <w:r w:rsidR="003967DE" w:rsidRPr="00531285">
        <w:rPr>
          <w:rFonts w:cstheme="minorHAnsi"/>
        </w:rPr>
        <w:t>Spawning locations are shown in Figure 1</w:t>
      </w:r>
      <w:r w:rsidR="00AF08FD" w:rsidRPr="00531285">
        <w:rPr>
          <w:rFonts w:cstheme="minorHAnsi"/>
        </w:rPr>
        <w:t>.</w:t>
      </w:r>
      <w:r w:rsidR="00C015A5" w:rsidRPr="00531285">
        <w:rPr>
          <w:rFonts w:cstheme="minorHAnsi"/>
        </w:rPr>
        <w:t xml:space="preserve"> </w:t>
      </w:r>
      <w:r w:rsidR="00AF08FD" w:rsidRPr="00531285">
        <w:rPr>
          <w:rFonts w:cstheme="minorHAnsi"/>
        </w:rPr>
        <w:t>The percentages were calculated on the effective number of released larvae (Table 2).</w:t>
      </w:r>
    </w:p>
    <w:tbl>
      <w:tblPr>
        <w:tblStyle w:val="TableGrid"/>
        <w:tblW w:w="9923"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97"/>
        <w:gridCol w:w="2223"/>
        <w:gridCol w:w="2551"/>
        <w:gridCol w:w="2552"/>
      </w:tblGrid>
      <w:tr w:rsidR="00C6686A" w:rsidRPr="00531285" w14:paraId="46CFF16E" w14:textId="77777777" w:rsidTr="003967DE">
        <w:trPr>
          <w:trHeight w:val="300"/>
        </w:trPr>
        <w:tc>
          <w:tcPr>
            <w:tcW w:w="2597" w:type="dxa"/>
            <w:tcBorders>
              <w:top w:val="single" w:sz="4" w:space="0" w:color="auto"/>
              <w:bottom w:val="single" w:sz="4" w:space="0" w:color="auto"/>
            </w:tcBorders>
            <w:noWrap/>
            <w:hideMark/>
          </w:tcPr>
          <w:p w14:paraId="70920DDE" w14:textId="13185ADE" w:rsidR="00C6686A" w:rsidRPr="00531285" w:rsidRDefault="00C6686A" w:rsidP="00C6686A">
            <w:pPr>
              <w:spacing w:line="360" w:lineRule="auto"/>
              <w:jc w:val="center"/>
              <w:rPr>
                <w:rFonts w:eastAsia="Times New Roman" w:cstheme="minorHAnsi"/>
                <w:b/>
                <w:color w:val="000000"/>
                <w:lang w:eastAsia="en-AU"/>
              </w:rPr>
            </w:pPr>
            <w:r w:rsidRPr="00531285">
              <w:rPr>
                <w:rFonts w:eastAsia="Times New Roman" w:cstheme="minorHAnsi"/>
                <w:b/>
                <w:color w:val="000000"/>
                <w:lang w:eastAsia="en-AU"/>
              </w:rPr>
              <w:t xml:space="preserve">Settlement </w:t>
            </w:r>
            <w:r w:rsidR="003967DE" w:rsidRPr="00531285">
              <w:rPr>
                <w:rFonts w:eastAsia="Times New Roman" w:cstheme="minorHAnsi"/>
                <w:b/>
                <w:color w:val="000000"/>
                <w:lang w:eastAsia="en-AU"/>
              </w:rPr>
              <w:t>l</w:t>
            </w:r>
            <w:r w:rsidRPr="00531285">
              <w:rPr>
                <w:rFonts w:eastAsia="Times New Roman" w:cstheme="minorHAnsi"/>
                <w:b/>
                <w:color w:val="000000"/>
                <w:lang w:eastAsia="en-AU"/>
              </w:rPr>
              <w:t>atitude (°S)</w:t>
            </w:r>
          </w:p>
        </w:tc>
        <w:tc>
          <w:tcPr>
            <w:tcW w:w="2223" w:type="dxa"/>
            <w:tcBorders>
              <w:top w:val="single" w:sz="4" w:space="0" w:color="auto"/>
              <w:bottom w:val="single" w:sz="4" w:space="0" w:color="auto"/>
            </w:tcBorders>
            <w:noWrap/>
            <w:hideMark/>
          </w:tcPr>
          <w:p w14:paraId="2E2AF23D" w14:textId="38C51FE6" w:rsidR="00C6686A" w:rsidRPr="00531285" w:rsidRDefault="003967DE" w:rsidP="00C6686A">
            <w:pPr>
              <w:spacing w:line="360" w:lineRule="auto"/>
              <w:jc w:val="center"/>
              <w:rPr>
                <w:rFonts w:eastAsia="Times New Roman" w:cstheme="minorHAnsi"/>
                <w:b/>
                <w:color w:val="000000"/>
                <w:lang w:eastAsia="en-AU"/>
              </w:rPr>
            </w:pPr>
            <w:r w:rsidRPr="00531285">
              <w:rPr>
                <w:rFonts w:eastAsia="Times New Roman" w:cstheme="minorHAnsi"/>
                <w:b/>
                <w:color w:val="000000"/>
                <w:lang w:eastAsia="en-AU"/>
              </w:rPr>
              <w:t>Northern s</w:t>
            </w:r>
            <w:r w:rsidR="00C6686A" w:rsidRPr="00531285">
              <w:rPr>
                <w:rFonts w:eastAsia="Times New Roman" w:cstheme="minorHAnsi"/>
                <w:b/>
                <w:color w:val="000000"/>
                <w:lang w:eastAsia="en-AU"/>
              </w:rPr>
              <w:t>pring</w:t>
            </w:r>
            <w:r w:rsidR="00D46663" w:rsidRPr="00531285">
              <w:rPr>
                <w:rFonts w:eastAsia="Times New Roman" w:cstheme="minorHAnsi"/>
                <w:b/>
                <w:color w:val="000000"/>
                <w:lang w:eastAsia="en-AU"/>
              </w:rPr>
              <w:t xml:space="preserve"> (%)</w:t>
            </w:r>
          </w:p>
        </w:tc>
        <w:tc>
          <w:tcPr>
            <w:tcW w:w="2551" w:type="dxa"/>
            <w:tcBorders>
              <w:top w:val="single" w:sz="4" w:space="0" w:color="auto"/>
              <w:bottom w:val="single" w:sz="4" w:space="0" w:color="auto"/>
            </w:tcBorders>
            <w:noWrap/>
            <w:hideMark/>
          </w:tcPr>
          <w:p w14:paraId="409BD9EA" w14:textId="15B564C9" w:rsidR="00C6686A" w:rsidRPr="00531285" w:rsidRDefault="003967DE" w:rsidP="00C6686A">
            <w:pPr>
              <w:spacing w:line="360" w:lineRule="auto"/>
              <w:jc w:val="center"/>
              <w:rPr>
                <w:rFonts w:eastAsia="Times New Roman" w:cstheme="minorHAnsi"/>
                <w:b/>
                <w:color w:val="000000"/>
                <w:lang w:eastAsia="en-AU"/>
              </w:rPr>
            </w:pPr>
            <w:r w:rsidRPr="00531285">
              <w:rPr>
                <w:rFonts w:eastAsia="Times New Roman" w:cstheme="minorHAnsi"/>
                <w:b/>
                <w:color w:val="000000"/>
                <w:lang w:eastAsia="en-AU"/>
              </w:rPr>
              <w:t>Mid-latitude s</w:t>
            </w:r>
            <w:r w:rsidR="00C6686A" w:rsidRPr="00531285">
              <w:rPr>
                <w:rFonts w:eastAsia="Times New Roman" w:cstheme="minorHAnsi"/>
                <w:b/>
                <w:color w:val="000000"/>
                <w:lang w:eastAsia="en-AU"/>
              </w:rPr>
              <w:t xml:space="preserve">pring </w:t>
            </w:r>
            <w:r w:rsidR="00D46663" w:rsidRPr="00531285">
              <w:rPr>
                <w:rFonts w:eastAsia="Times New Roman" w:cstheme="minorHAnsi"/>
                <w:b/>
                <w:color w:val="000000"/>
                <w:lang w:eastAsia="en-AU"/>
              </w:rPr>
              <w:t>(%)</w:t>
            </w:r>
          </w:p>
        </w:tc>
        <w:tc>
          <w:tcPr>
            <w:tcW w:w="2552" w:type="dxa"/>
            <w:tcBorders>
              <w:top w:val="single" w:sz="4" w:space="0" w:color="auto"/>
              <w:bottom w:val="single" w:sz="4" w:space="0" w:color="auto"/>
            </w:tcBorders>
            <w:noWrap/>
            <w:hideMark/>
          </w:tcPr>
          <w:p w14:paraId="3603B1FC" w14:textId="1BD5A880" w:rsidR="00C6686A" w:rsidRPr="00531285" w:rsidRDefault="003967DE" w:rsidP="00C6686A">
            <w:pPr>
              <w:spacing w:line="360" w:lineRule="auto"/>
              <w:jc w:val="center"/>
              <w:rPr>
                <w:rFonts w:eastAsia="Times New Roman" w:cstheme="minorHAnsi"/>
                <w:b/>
                <w:color w:val="000000"/>
                <w:lang w:eastAsia="en-AU"/>
              </w:rPr>
            </w:pPr>
            <w:r w:rsidRPr="00531285">
              <w:rPr>
                <w:rFonts w:eastAsia="Times New Roman" w:cstheme="minorHAnsi"/>
                <w:b/>
                <w:color w:val="000000"/>
                <w:lang w:eastAsia="en-AU"/>
              </w:rPr>
              <w:t>Mid-latitude s</w:t>
            </w:r>
            <w:r w:rsidR="00C6686A" w:rsidRPr="00531285">
              <w:rPr>
                <w:rFonts w:eastAsia="Times New Roman" w:cstheme="minorHAnsi"/>
                <w:b/>
                <w:color w:val="000000"/>
                <w:lang w:eastAsia="en-AU"/>
              </w:rPr>
              <w:t>ummer</w:t>
            </w:r>
            <w:r w:rsidR="00D46663" w:rsidRPr="00531285">
              <w:rPr>
                <w:rFonts w:eastAsia="Times New Roman" w:cstheme="minorHAnsi"/>
                <w:b/>
                <w:color w:val="000000"/>
                <w:lang w:eastAsia="en-AU"/>
              </w:rPr>
              <w:t xml:space="preserve"> (%)</w:t>
            </w:r>
          </w:p>
        </w:tc>
      </w:tr>
      <w:tr w:rsidR="005E7A45" w:rsidRPr="00531285" w14:paraId="23CF37DD" w14:textId="77777777" w:rsidTr="003967DE">
        <w:trPr>
          <w:trHeight w:val="300"/>
        </w:trPr>
        <w:tc>
          <w:tcPr>
            <w:tcW w:w="2597" w:type="dxa"/>
            <w:tcBorders>
              <w:top w:val="single" w:sz="4" w:space="0" w:color="auto"/>
            </w:tcBorders>
            <w:noWrap/>
            <w:hideMark/>
          </w:tcPr>
          <w:p w14:paraId="326DDD7B" w14:textId="24A37ED8" w:rsidR="005E7A45" w:rsidRPr="00531285" w:rsidRDefault="005E7A45" w:rsidP="005E7A45">
            <w:pPr>
              <w:spacing w:line="360" w:lineRule="auto"/>
              <w:jc w:val="center"/>
              <w:rPr>
                <w:rFonts w:eastAsia="Times New Roman" w:cstheme="minorHAnsi"/>
                <w:color w:val="000000"/>
                <w:lang w:eastAsia="en-AU"/>
              </w:rPr>
            </w:pPr>
            <w:r w:rsidRPr="00531285">
              <w:rPr>
                <w:rFonts w:eastAsia="Times New Roman" w:cstheme="minorHAnsi"/>
                <w:color w:val="000000"/>
                <w:lang w:eastAsia="en-AU"/>
              </w:rPr>
              <w:t>25 – 26</w:t>
            </w:r>
          </w:p>
        </w:tc>
        <w:tc>
          <w:tcPr>
            <w:tcW w:w="2223" w:type="dxa"/>
            <w:tcBorders>
              <w:top w:val="nil"/>
              <w:left w:val="nil"/>
              <w:bottom w:val="nil"/>
              <w:right w:val="nil"/>
            </w:tcBorders>
            <w:shd w:val="clear" w:color="auto" w:fill="auto"/>
            <w:noWrap/>
            <w:vAlign w:val="bottom"/>
          </w:tcPr>
          <w:p w14:paraId="3BD68D54" w14:textId="67C43B10" w:rsidR="005E7A45" w:rsidRPr="00531285" w:rsidRDefault="005E7A45" w:rsidP="005E7A45">
            <w:pPr>
              <w:spacing w:line="360" w:lineRule="auto"/>
              <w:jc w:val="center"/>
              <w:rPr>
                <w:rFonts w:eastAsia="Times New Roman" w:cstheme="minorHAnsi"/>
                <w:color w:val="000000"/>
                <w:lang w:eastAsia="en-AU"/>
              </w:rPr>
            </w:pPr>
            <w:r w:rsidRPr="00531285">
              <w:rPr>
                <w:rFonts w:cstheme="minorHAnsi"/>
                <w:color w:val="000000"/>
              </w:rPr>
              <w:t>0.003</w:t>
            </w:r>
          </w:p>
        </w:tc>
        <w:tc>
          <w:tcPr>
            <w:tcW w:w="2551" w:type="dxa"/>
            <w:tcBorders>
              <w:top w:val="nil"/>
              <w:left w:val="nil"/>
              <w:bottom w:val="nil"/>
              <w:right w:val="nil"/>
            </w:tcBorders>
            <w:shd w:val="clear" w:color="auto" w:fill="auto"/>
            <w:noWrap/>
            <w:vAlign w:val="bottom"/>
          </w:tcPr>
          <w:p w14:paraId="30F89A98" w14:textId="14E0FDD8" w:rsidR="005E7A45" w:rsidRPr="00531285" w:rsidRDefault="005E7A45" w:rsidP="005E7A45">
            <w:pPr>
              <w:spacing w:line="360" w:lineRule="auto"/>
              <w:jc w:val="center"/>
              <w:rPr>
                <w:rFonts w:eastAsia="Times New Roman" w:cstheme="minorHAnsi"/>
                <w:color w:val="000000"/>
                <w:lang w:eastAsia="en-AU"/>
              </w:rPr>
            </w:pPr>
            <w:r w:rsidRPr="00531285">
              <w:rPr>
                <w:rFonts w:cstheme="minorHAnsi"/>
                <w:color w:val="000000"/>
              </w:rPr>
              <w:t>0.000</w:t>
            </w:r>
          </w:p>
        </w:tc>
        <w:tc>
          <w:tcPr>
            <w:tcW w:w="2552" w:type="dxa"/>
            <w:tcBorders>
              <w:top w:val="nil"/>
              <w:left w:val="nil"/>
              <w:bottom w:val="nil"/>
              <w:right w:val="nil"/>
            </w:tcBorders>
            <w:shd w:val="clear" w:color="auto" w:fill="auto"/>
            <w:noWrap/>
            <w:vAlign w:val="bottom"/>
          </w:tcPr>
          <w:p w14:paraId="4C4F9335" w14:textId="719678C4" w:rsidR="005E7A45" w:rsidRPr="00531285" w:rsidRDefault="005E7A45" w:rsidP="005E7A45">
            <w:pPr>
              <w:spacing w:line="360" w:lineRule="auto"/>
              <w:jc w:val="center"/>
              <w:rPr>
                <w:rFonts w:eastAsia="Times New Roman" w:cstheme="minorHAnsi"/>
                <w:color w:val="000000"/>
                <w:lang w:eastAsia="en-AU"/>
              </w:rPr>
            </w:pPr>
            <w:r w:rsidRPr="00531285">
              <w:rPr>
                <w:rFonts w:cstheme="minorHAnsi"/>
                <w:color w:val="000000"/>
              </w:rPr>
              <w:t>0.000</w:t>
            </w:r>
          </w:p>
        </w:tc>
      </w:tr>
      <w:tr w:rsidR="005E7A45" w:rsidRPr="00531285" w14:paraId="180BF4E5" w14:textId="77777777" w:rsidTr="003967DE">
        <w:trPr>
          <w:trHeight w:val="300"/>
        </w:trPr>
        <w:tc>
          <w:tcPr>
            <w:tcW w:w="2597" w:type="dxa"/>
            <w:noWrap/>
            <w:hideMark/>
          </w:tcPr>
          <w:p w14:paraId="5F9EEA6E" w14:textId="1976E4F3" w:rsidR="005E7A45" w:rsidRPr="00531285" w:rsidRDefault="005E7A45" w:rsidP="005E7A45">
            <w:pPr>
              <w:spacing w:line="360" w:lineRule="auto"/>
              <w:jc w:val="center"/>
              <w:rPr>
                <w:rFonts w:eastAsia="Times New Roman" w:cstheme="minorHAnsi"/>
                <w:color w:val="000000"/>
                <w:lang w:eastAsia="en-AU"/>
              </w:rPr>
            </w:pPr>
            <w:r w:rsidRPr="00531285">
              <w:rPr>
                <w:rFonts w:eastAsia="Times New Roman" w:cstheme="minorHAnsi"/>
                <w:color w:val="000000"/>
                <w:lang w:eastAsia="en-AU"/>
              </w:rPr>
              <w:t>26 – 27</w:t>
            </w:r>
          </w:p>
        </w:tc>
        <w:tc>
          <w:tcPr>
            <w:tcW w:w="2223" w:type="dxa"/>
            <w:tcBorders>
              <w:top w:val="nil"/>
              <w:left w:val="nil"/>
              <w:bottom w:val="nil"/>
              <w:right w:val="nil"/>
            </w:tcBorders>
            <w:shd w:val="clear" w:color="auto" w:fill="auto"/>
            <w:noWrap/>
            <w:vAlign w:val="bottom"/>
          </w:tcPr>
          <w:p w14:paraId="6E94734C" w14:textId="11EC9BCE" w:rsidR="005E7A45" w:rsidRPr="00531285" w:rsidRDefault="005E7A45" w:rsidP="005E7A45">
            <w:pPr>
              <w:spacing w:line="360" w:lineRule="auto"/>
              <w:jc w:val="center"/>
              <w:rPr>
                <w:rFonts w:eastAsia="Times New Roman" w:cstheme="minorHAnsi"/>
                <w:color w:val="000000"/>
                <w:lang w:eastAsia="en-AU"/>
              </w:rPr>
            </w:pPr>
            <w:r w:rsidRPr="00531285">
              <w:rPr>
                <w:rFonts w:cstheme="minorHAnsi"/>
                <w:color w:val="000000"/>
              </w:rPr>
              <w:t>0.071</w:t>
            </w:r>
          </w:p>
        </w:tc>
        <w:tc>
          <w:tcPr>
            <w:tcW w:w="2551" w:type="dxa"/>
            <w:tcBorders>
              <w:top w:val="nil"/>
              <w:left w:val="nil"/>
              <w:bottom w:val="nil"/>
              <w:right w:val="nil"/>
            </w:tcBorders>
            <w:shd w:val="clear" w:color="auto" w:fill="auto"/>
            <w:noWrap/>
            <w:vAlign w:val="bottom"/>
          </w:tcPr>
          <w:p w14:paraId="501815AE" w14:textId="5B290511" w:rsidR="005E7A45" w:rsidRPr="00531285" w:rsidRDefault="005E7A45" w:rsidP="005E7A45">
            <w:pPr>
              <w:spacing w:line="360" w:lineRule="auto"/>
              <w:jc w:val="center"/>
              <w:rPr>
                <w:rFonts w:eastAsia="Times New Roman" w:cstheme="minorHAnsi"/>
                <w:color w:val="000000"/>
                <w:lang w:eastAsia="en-AU"/>
              </w:rPr>
            </w:pPr>
            <w:r w:rsidRPr="00531285">
              <w:rPr>
                <w:rFonts w:cstheme="minorHAnsi"/>
                <w:color w:val="000000"/>
              </w:rPr>
              <w:t>0.000</w:t>
            </w:r>
          </w:p>
        </w:tc>
        <w:tc>
          <w:tcPr>
            <w:tcW w:w="2552" w:type="dxa"/>
            <w:tcBorders>
              <w:top w:val="nil"/>
              <w:left w:val="nil"/>
              <w:bottom w:val="nil"/>
              <w:right w:val="nil"/>
            </w:tcBorders>
            <w:shd w:val="clear" w:color="auto" w:fill="auto"/>
            <w:noWrap/>
            <w:vAlign w:val="bottom"/>
          </w:tcPr>
          <w:p w14:paraId="4704A3C7" w14:textId="4EEECECA" w:rsidR="005E7A45" w:rsidRPr="00531285" w:rsidRDefault="005E7A45" w:rsidP="005E7A45">
            <w:pPr>
              <w:spacing w:line="360" w:lineRule="auto"/>
              <w:jc w:val="center"/>
              <w:rPr>
                <w:rFonts w:eastAsia="Times New Roman" w:cstheme="minorHAnsi"/>
                <w:color w:val="000000"/>
                <w:lang w:eastAsia="en-AU"/>
              </w:rPr>
            </w:pPr>
            <w:r w:rsidRPr="00531285">
              <w:rPr>
                <w:rFonts w:cstheme="minorHAnsi"/>
                <w:color w:val="000000"/>
              </w:rPr>
              <w:t>0.000</w:t>
            </w:r>
          </w:p>
        </w:tc>
      </w:tr>
      <w:tr w:rsidR="005E7A45" w:rsidRPr="00531285" w14:paraId="64F2244E" w14:textId="77777777" w:rsidTr="003967DE">
        <w:trPr>
          <w:trHeight w:val="300"/>
        </w:trPr>
        <w:tc>
          <w:tcPr>
            <w:tcW w:w="2597" w:type="dxa"/>
            <w:noWrap/>
            <w:hideMark/>
          </w:tcPr>
          <w:p w14:paraId="1DBEA260" w14:textId="79A73B7F" w:rsidR="005E7A45" w:rsidRPr="00531285" w:rsidRDefault="005E7A45" w:rsidP="005E7A45">
            <w:pPr>
              <w:spacing w:line="360" w:lineRule="auto"/>
              <w:jc w:val="center"/>
              <w:rPr>
                <w:rFonts w:eastAsia="Times New Roman" w:cstheme="minorHAnsi"/>
                <w:color w:val="000000"/>
                <w:lang w:eastAsia="en-AU"/>
              </w:rPr>
            </w:pPr>
            <w:r w:rsidRPr="00531285">
              <w:rPr>
                <w:rFonts w:eastAsia="Times New Roman" w:cstheme="minorHAnsi"/>
                <w:color w:val="000000"/>
                <w:lang w:eastAsia="en-AU"/>
              </w:rPr>
              <w:t>27 – 28</w:t>
            </w:r>
          </w:p>
        </w:tc>
        <w:tc>
          <w:tcPr>
            <w:tcW w:w="2223" w:type="dxa"/>
            <w:tcBorders>
              <w:top w:val="nil"/>
              <w:left w:val="nil"/>
              <w:bottom w:val="nil"/>
              <w:right w:val="nil"/>
            </w:tcBorders>
            <w:shd w:val="clear" w:color="auto" w:fill="auto"/>
            <w:noWrap/>
            <w:vAlign w:val="bottom"/>
          </w:tcPr>
          <w:p w14:paraId="356804A8" w14:textId="5B007117" w:rsidR="005E7A45" w:rsidRPr="00531285" w:rsidRDefault="005E7A45" w:rsidP="005E7A45">
            <w:pPr>
              <w:spacing w:line="360" w:lineRule="auto"/>
              <w:jc w:val="center"/>
              <w:rPr>
                <w:rFonts w:eastAsia="Times New Roman" w:cstheme="minorHAnsi"/>
                <w:color w:val="000000"/>
                <w:lang w:eastAsia="en-AU"/>
              </w:rPr>
            </w:pPr>
            <w:r w:rsidRPr="00531285">
              <w:rPr>
                <w:rFonts w:cstheme="minorHAnsi"/>
                <w:color w:val="000000"/>
              </w:rPr>
              <w:t>0.245</w:t>
            </w:r>
          </w:p>
        </w:tc>
        <w:tc>
          <w:tcPr>
            <w:tcW w:w="2551" w:type="dxa"/>
            <w:tcBorders>
              <w:top w:val="nil"/>
              <w:left w:val="nil"/>
              <w:bottom w:val="nil"/>
              <w:right w:val="nil"/>
            </w:tcBorders>
            <w:shd w:val="clear" w:color="auto" w:fill="auto"/>
            <w:noWrap/>
            <w:vAlign w:val="bottom"/>
          </w:tcPr>
          <w:p w14:paraId="72877B51" w14:textId="758E50F9" w:rsidR="005E7A45" w:rsidRPr="00531285" w:rsidRDefault="005E7A45" w:rsidP="005E7A45">
            <w:pPr>
              <w:spacing w:line="360" w:lineRule="auto"/>
              <w:jc w:val="center"/>
              <w:rPr>
                <w:rFonts w:eastAsia="Times New Roman" w:cstheme="minorHAnsi"/>
                <w:color w:val="000000"/>
                <w:lang w:eastAsia="en-AU"/>
              </w:rPr>
            </w:pPr>
            <w:r w:rsidRPr="00531285">
              <w:rPr>
                <w:rFonts w:cstheme="minorHAnsi"/>
                <w:color w:val="000000"/>
              </w:rPr>
              <w:t>0.000</w:t>
            </w:r>
          </w:p>
        </w:tc>
        <w:tc>
          <w:tcPr>
            <w:tcW w:w="2552" w:type="dxa"/>
            <w:tcBorders>
              <w:top w:val="nil"/>
              <w:left w:val="nil"/>
              <w:bottom w:val="nil"/>
              <w:right w:val="nil"/>
            </w:tcBorders>
            <w:shd w:val="clear" w:color="auto" w:fill="auto"/>
            <w:noWrap/>
            <w:vAlign w:val="bottom"/>
          </w:tcPr>
          <w:p w14:paraId="5292CDE8" w14:textId="0198AB0A" w:rsidR="005E7A45" w:rsidRPr="00531285" w:rsidRDefault="005E7A45" w:rsidP="005E7A45">
            <w:pPr>
              <w:spacing w:line="360" w:lineRule="auto"/>
              <w:jc w:val="center"/>
              <w:rPr>
                <w:rFonts w:eastAsia="Times New Roman" w:cstheme="minorHAnsi"/>
                <w:color w:val="000000"/>
                <w:lang w:eastAsia="en-AU"/>
              </w:rPr>
            </w:pPr>
            <w:r w:rsidRPr="00531285">
              <w:rPr>
                <w:rFonts w:cstheme="minorHAnsi"/>
                <w:color w:val="000000"/>
              </w:rPr>
              <w:t>0.002</w:t>
            </w:r>
          </w:p>
        </w:tc>
      </w:tr>
      <w:tr w:rsidR="005E7A45" w:rsidRPr="00531285" w14:paraId="76D6203C" w14:textId="77777777" w:rsidTr="003967DE">
        <w:trPr>
          <w:trHeight w:val="300"/>
        </w:trPr>
        <w:tc>
          <w:tcPr>
            <w:tcW w:w="2597" w:type="dxa"/>
            <w:noWrap/>
            <w:hideMark/>
          </w:tcPr>
          <w:p w14:paraId="3867BB2C" w14:textId="1FA26549" w:rsidR="005E7A45" w:rsidRPr="00531285" w:rsidRDefault="005E7A45" w:rsidP="005E7A45">
            <w:pPr>
              <w:spacing w:line="360" w:lineRule="auto"/>
              <w:jc w:val="center"/>
              <w:rPr>
                <w:rFonts w:eastAsia="Times New Roman" w:cstheme="minorHAnsi"/>
                <w:color w:val="000000"/>
                <w:lang w:eastAsia="en-AU"/>
              </w:rPr>
            </w:pPr>
            <w:r w:rsidRPr="00531285">
              <w:rPr>
                <w:rFonts w:eastAsia="Times New Roman" w:cstheme="minorHAnsi"/>
                <w:color w:val="000000"/>
                <w:lang w:eastAsia="en-AU"/>
              </w:rPr>
              <w:t>28 – 29</w:t>
            </w:r>
          </w:p>
        </w:tc>
        <w:tc>
          <w:tcPr>
            <w:tcW w:w="2223" w:type="dxa"/>
            <w:tcBorders>
              <w:top w:val="nil"/>
              <w:left w:val="nil"/>
              <w:bottom w:val="nil"/>
              <w:right w:val="nil"/>
            </w:tcBorders>
            <w:shd w:val="clear" w:color="auto" w:fill="auto"/>
            <w:noWrap/>
            <w:vAlign w:val="bottom"/>
          </w:tcPr>
          <w:p w14:paraId="7E8463F8" w14:textId="17FCC16F" w:rsidR="005E7A45" w:rsidRPr="00531285" w:rsidRDefault="005E7A45" w:rsidP="005E7A45">
            <w:pPr>
              <w:spacing w:line="360" w:lineRule="auto"/>
              <w:jc w:val="center"/>
              <w:rPr>
                <w:rFonts w:eastAsia="Times New Roman" w:cstheme="minorHAnsi"/>
                <w:color w:val="000000"/>
                <w:lang w:eastAsia="en-AU"/>
              </w:rPr>
            </w:pPr>
            <w:r w:rsidRPr="00531285">
              <w:rPr>
                <w:rFonts w:cstheme="minorHAnsi"/>
                <w:color w:val="000000"/>
              </w:rPr>
              <w:t>0.144</w:t>
            </w:r>
          </w:p>
        </w:tc>
        <w:tc>
          <w:tcPr>
            <w:tcW w:w="2551" w:type="dxa"/>
            <w:tcBorders>
              <w:top w:val="nil"/>
              <w:left w:val="nil"/>
              <w:bottom w:val="nil"/>
              <w:right w:val="nil"/>
            </w:tcBorders>
            <w:shd w:val="clear" w:color="auto" w:fill="auto"/>
            <w:noWrap/>
            <w:vAlign w:val="bottom"/>
          </w:tcPr>
          <w:p w14:paraId="37FC0AE5" w14:textId="3E3C95D3" w:rsidR="005E7A45" w:rsidRPr="00531285" w:rsidRDefault="005E7A45" w:rsidP="005E7A45">
            <w:pPr>
              <w:spacing w:line="360" w:lineRule="auto"/>
              <w:jc w:val="center"/>
              <w:rPr>
                <w:rFonts w:eastAsia="Times New Roman" w:cstheme="minorHAnsi"/>
                <w:color w:val="000000"/>
                <w:lang w:eastAsia="en-AU"/>
              </w:rPr>
            </w:pPr>
            <w:r w:rsidRPr="00531285">
              <w:rPr>
                <w:rFonts w:cstheme="minorHAnsi"/>
                <w:color w:val="000000"/>
              </w:rPr>
              <w:t>0.014</w:t>
            </w:r>
          </w:p>
        </w:tc>
        <w:tc>
          <w:tcPr>
            <w:tcW w:w="2552" w:type="dxa"/>
            <w:tcBorders>
              <w:top w:val="nil"/>
              <w:left w:val="nil"/>
              <w:bottom w:val="nil"/>
              <w:right w:val="nil"/>
            </w:tcBorders>
            <w:shd w:val="clear" w:color="auto" w:fill="auto"/>
            <w:noWrap/>
            <w:vAlign w:val="bottom"/>
          </w:tcPr>
          <w:p w14:paraId="5B3AB8F3" w14:textId="58DF8EF8" w:rsidR="005E7A45" w:rsidRPr="00531285" w:rsidRDefault="005E7A45" w:rsidP="005E7A45">
            <w:pPr>
              <w:spacing w:line="360" w:lineRule="auto"/>
              <w:jc w:val="center"/>
              <w:rPr>
                <w:rFonts w:eastAsia="Times New Roman" w:cstheme="minorHAnsi"/>
                <w:color w:val="000000"/>
                <w:lang w:eastAsia="en-AU"/>
              </w:rPr>
            </w:pPr>
            <w:r w:rsidRPr="00531285">
              <w:rPr>
                <w:rFonts w:cstheme="minorHAnsi"/>
                <w:color w:val="000000"/>
              </w:rPr>
              <w:t>0.061</w:t>
            </w:r>
          </w:p>
        </w:tc>
      </w:tr>
      <w:tr w:rsidR="005E7A45" w:rsidRPr="00531285" w14:paraId="69E2B4D5" w14:textId="77777777" w:rsidTr="003967DE">
        <w:trPr>
          <w:trHeight w:val="300"/>
        </w:trPr>
        <w:tc>
          <w:tcPr>
            <w:tcW w:w="2597" w:type="dxa"/>
            <w:noWrap/>
            <w:hideMark/>
          </w:tcPr>
          <w:p w14:paraId="0F9F9576" w14:textId="34145599" w:rsidR="005E7A45" w:rsidRPr="00531285" w:rsidRDefault="005E7A45" w:rsidP="005E7A45">
            <w:pPr>
              <w:spacing w:line="360" w:lineRule="auto"/>
              <w:jc w:val="center"/>
              <w:rPr>
                <w:rFonts w:eastAsia="Times New Roman" w:cstheme="minorHAnsi"/>
                <w:color w:val="000000"/>
                <w:lang w:eastAsia="en-AU"/>
              </w:rPr>
            </w:pPr>
            <w:r w:rsidRPr="00531285">
              <w:rPr>
                <w:rFonts w:eastAsia="Times New Roman" w:cstheme="minorHAnsi"/>
                <w:color w:val="000000"/>
                <w:lang w:eastAsia="en-AU"/>
              </w:rPr>
              <w:t>29 – 30</w:t>
            </w:r>
          </w:p>
        </w:tc>
        <w:tc>
          <w:tcPr>
            <w:tcW w:w="2223" w:type="dxa"/>
            <w:tcBorders>
              <w:top w:val="nil"/>
              <w:left w:val="nil"/>
              <w:bottom w:val="nil"/>
              <w:right w:val="nil"/>
            </w:tcBorders>
            <w:shd w:val="clear" w:color="auto" w:fill="auto"/>
            <w:noWrap/>
            <w:vAlign w:val="bottom"/>
          </w:tcPr>
          <w:p w14:paraId="7835867D" w14:textId="2D2A6302" w:rsidR="005E7A45" w:rsidRPr="00531285" w:rsidRDefault="005E7A45" w:rsidP="005E7A45">
            <w:pPr>
              <w:spacing w:line="360" w:lineRule="auto"/>
              <w:jc w:val="center"/>
              <w:rPr>
                <w:rFonts w:eastAsia="Times New Roman" w:cstheme="minorHAnsi"/>
                <w:color w:val="000000"/>
                <w:lang w:eastAsia="en-AU"/>
              </w:rPr>
            </w:pPr>
            <w:r w:rsidRPr="00531285">
              <w:rPr>
                <w:rFonts w:cstheme="minorHAnsi"/>
                <w:color w:val="000000"/>
              </w:rPr>
              <w:t>0.077</w:t>
            </w:r>
          </w:p>
        </w:tc>
        <w:tc>
          <w:tcPr>
            <w:tcW w:w="2551" w:type="dxa"/>
            <w:tcBorders>
              <w:top w:val="nil"/>
              <w:left w:val="nil"/>
              <w:bottom w:val="nil"/>
              <w:right w:val="nil"/>
            </w:tcBorders>
            <w:shd w:val="clear" w:color="auto" w:fill="auto"/>
            <w:noWrap/>
            <w:vAlign w:val="bottom"/>
          </w:tcPr>
          <w:p w14:paraId="38755336" w14:textId="7E541338" w:rsidR="005E7A45" w:rsidRPr="00531285" w:rsidRDefault="005E7A45" w:rsidP="005E7A45">
            <w:pPr>
              <w:spacing w:line="360" w:lineRule="auto"/>
              <w:jc w:val="center"/>
              <w:rPr>
                <w:rFonts w:eastAsia="Times New Roman" w:cstheme="minorHAnsi"/>
                <w:color w:val="000000"/>
                <w:lang w:eastAsia="en-AU"/>
              </w:rPr>
            </w:pPr>
            <w:r w:rsidRPr="00531285">
              <w:rPr>
                <w:rFonts w:cstheme="minorHAnsi"/>
                <w:color w:val="000000"/>
              </w:rPr>
              <w:t>0.029</w:t>
            </w:r>
          </w:p>
        </w:tc>
        <w:tc>
          <w:tcPr>
            <w:tcW w:w="2552" w:type="dxa"/>
            <w:tcBorders>
              <w:top w:val="nil"/>
              <w:left w:val="nil"/>
              <w:bottom w:val="nil"/>
              <w:right w:val="nil"/>
            </w:tcBorders>
            <w:shd w:val="clear" w:color="auto" w:fill="auto"/>
            <w:noWrap/>
            <w:vAlign w:val="bottom"/>
          </w:tcPr>
          <w:p w14:paraId="08060461" w14:textId="0CA6B8BF" w:rsidR="005E7A45" w:rsidRPr="00531285" w:rsidRDefault="005E7A45" w:rsidP="005E7A45">
            <w:pPr>
              <w:spacing w:line="360" w:lineRule="auto"/>
              <w:jc w:val="center"/>
              <w:rPr>
                <w:rFonts w:eastAsia="Times New Roman" w:cstheme="minorHAnsi"/>
                <w:color w:val="000000"/>
                <w:lang w:eastAsia="en-AU"/>
              </w:rPr>
            </w:pPr>
            <w:r w:rsidRPr="00531285">
              <w:rPr>
                <w:rFonts w:cstheme="minorHAnsi"/>
                <w:color w:val="000000"/>
              </w:rPr>
              <w:t>0.192</w:t>
            </w:r>
          </w:p>
        </w:tc>
      </w:tr>
      <w:tr w:rsidR="005E7A45" w:rsidRPr="00531285" w14:paraId="7F5D3238" w14:textId="77777777" w:rsidTr="003967DE">
        <w:trPr>
          <w:trHeight w:val="300"/>
        </w:trPr>
        <w:tc>
          <w:tcPr>
            <w:tcW w:w="2597" w:type="dxa"/>
            <w:noWrap/>
            <w:hideMark/>
          </w:tcPr>
          <w:p w14:paraId="3940470A" w14:textId="0B248B47" w:rsidR="005E7A45" w:rsidRPr="00531285" w:rsidRDefault="005E7A45" w:rsidP="005E7A45">
            <w:pPr>
              <w:spacing w:line="360" w:lineRule="auto"/>
              <w:jc w:val="center"/>
              <w:rPr>
                <w:rFonts w:eastAsia="Times New Roman" w:cstheme="minorHAnsi"/>
                <w:color w:val="000000"/>
                <w:lang w:eastAsia="en-AU"/>
              </w:rPr>
            </w:pPr>
            <w:r w:rsidRPr="00531285">
              <w:rPr>
                <w:rFonts w:eastAsia="Times New Roman" w:cstheme="minorHAnsi"/>
                <w:color w:val="000000"/>
                <w:lang w:eastAsia="en-AU"/>
              </w:rPr>
              <w:t>30 – 31</w:t>
            </w:r>
          </w:p>
        </w:tc>
        <w:tc>
          <w:tcPr>
            <w:tcW w:w="2223" w:type="dxa"/>
            <w:tcBorders>
              <w:top w:val="nil"/>
              <w:left w:val="nil"/>
              <w:bottom w:val="nil"/>
              <w:right w:val="nil"/>
            </w:tcBorders>
            <w:shd w:val="clear" w:color="auto" w:fill="auto"/>
            <w:noWrap/>
            <w:vAlign w:val="bottom"/>
          </w:tcPr>
          <w:p w14:paraId="71F2278B" w14:textId="69462481" w:rsidR="005E7A45" w:rsidRPr="00531285" w:rsidRDefault="005E7A45" w:rsidP="005E7A45">
            <w:pPr>
              <w:spacing w:line="360" w:lineRule="auto"/>
              <w:jc w:val="center"/>
              <w:rPr>
                <w:rFonts w:eastAsia="Times New Roman" w:cstheme="minorHAnsi"/>
                <w:color w:val="000000"/>
                <w:lang w:eastAsia="en-AU"/>
              </w:rPr>
            </w:pPr>
            <w:r w:rsidRPr="00531285">
              <w:rPr>
                <w:rFonts w:cstheme="minorHAnsi"/>
                <w:color w:val="000000"/>
              </w:rPr>
              <w:t>0.065</w:t>
            </w:r>
          </w:p>
        </w:tc>
        <w:tc>
          <w:tcPr>
            <w:tcW w:w="2551" w:type="dxa"/>
            <w:tcBorders>
              <w:top w:val="nil"/>
              <w:left w:val="nil"/>
              <w:bottom w:val="nil"/>
              <w:right w:val="nil"/>
            </w:tcBorders>
            <w:shd w:val="clear" w:color="auto" w:fill="auto"/>
            <w:noWrap/>
            <w:vAlign w:val="bottom"/>
          </w:tcPr>
          <w:p w14:paraId="71E3E253" w14:textId="0E0A0EC0" w:rsidR="005E7A45" w:rsidRPr="00531285" w:rsidRDefault="005E7A45" w:rsidP="005E7A45">
            <w:pPr>
              <w:spacing w:line="360" w:lineRule="auto"/>
              <w:jc w:val="center"/>
              <w:rPr>
                <w:rFonts w:eastAsia="Times New Roman" w:cstheme="minorHAnsi"/>
                <w:color w:val="000000"/>
                <w:lang w:eastAsia="en-AU"/>
              </w:rPr>
            </w:pPr>
            <w:r w:rsidRPr="00531285">
              <w:rPr>
                <w:rFonts w:cstheme="minorHAnsi"/>
                <w:color w:val="000000"/>
              </w:rPr>
              <w:t>0.042</w:t>
            </w:r>
          </w:p>
        </w:tc>
        <w:tc>
          <w:tcPr>
            <w:tcW w:w="2552" w:type="dxa"/>
            <w:tcBorders>
              <w:top w:val="nil"/>
              <w:left w:val="nil"/>
              <w:bottom w:val="nil"/>
              <w:right w:val="nil"/>
            </w:tcBorders>
            <w:shd w:val="clear" w:color="auto" w:fill="auto"/>
            <w:noWrap/>
            <w:vAlign w:val="bottom"/>
          </w:tcPr>
          <w:p w14:paraId="4E6E7A78" w14:textId="0499BE48" w:rsidR="005E7A45" w:rsidRPr="00531285" w:rsidRDefault="005E7A45" w:rsidP="005E7A45">
            <w:pPr>
              <w:spacing w:line="360" w:lineRule="auto"/>
              <w:jc w:val="center"/>
              <w:rPr>
                <w:rFonts w:eastAsia="Times New Roman" w:cstheme="minorHAnsi"/>
                <w:color w:val="000000"/>
                <w:lang w:eastAsia="en-AU"/>
              </w:rPr>
            </w:pPr>
            <w:r w:rsidRPr="00531285">
              <w:rPr>
                <w:rFonts w:cstheme="minorHAnsi"/>
                <w:color w:val="000000"/>
              </w:rPr>
              <w:t>0.226</w:t>
            </w:r>
          </w:p>
        </w:tc>
      </w:tr>
      <w:tr w:rsidR="005E7A45" w:rsidRPr="00531285" w14:paraId="6C1F3DB2" w14:textId="77777777" w:rsidTr="003967DE">
        <w:trPr>
          <w:trHeight w:val="300"/>
        </w:trPr>
        <w:tc>
          <w:tcPr>
            <w:tcW w:w="2597" w:type="dxa"/>
            <w:noWrap/>
            <w:hideMark/>
          </w:tcPr>
          <w:p w14:paraId="355C8C60" w14:textId="13FFDB38" w:rsidR="005E7A45" w:rsidRPr="00531285" w:rsidRDefault="005E7A45" w:rsidP="005E7A45">
            <w:pPr>
              <w:spacing w:line="360" w:lineRule="auto"/>
              <w:jc w:val="center"/>
              <w:rPr>
                <w:rFonts w:eastAsia="Times New Roman" w:cstheme="minorHAnsi"/>
                <w:color w:val="000000"/>
                <w:lang w:eastAsia="en-AU"/>
              </w:rPr>
            </w:pPr>
            <w:r w:rsidRPr="00531285">
              <w:rPr>
                <w:rFonts w:eastAsia="Times New Roman" w:cstheme="minorHAnsi"/>
                <w:color w:val="000000"/>
                <w:lang w:eastAsia="en-AU"/>
              </w:rPr>
              <w:t>31 – 32</w:t>
            </w:r>
          </w:p>
        </w:tc>
        <w:tc>
          <w:tcPr>
            <w:tcW w:w="2223" w:type="dxa"/>
            <w:tcBorders>
              <w:top w:val="nil"/>
              <w:left w:val="nil"/>
              <w:bottom w:val="nil"/>
              <w:right w:val="nil"/>
            </w:tcBorders>
            <w:shd w:val="clear" w:color="auto" w:fill="auto"/>
            <w:noWrap/>
            <w:vAlign w:val="bottom"/>
          </w:tcPr>
          <w:p w14:paraId="3A82066F" w14:textId="4FAAAA5A" w:rsidR="005E7A45" w:rsidRPr="00531285" w:rsidRDefault="005E7A45" w:rsidP="005E7A45">
            <w:pPr>
              <w:spacing w:line="360" w:lineRule="auto"/>
              <w:jc w:val="center"/>
              <w:rPr>
                <w:rFonts w:eastAsia="Times New Roman" w:cstheme="minorHAnsi"/>
                <w:color w:val="000000"/>
                <w:lang w:eastAsia="en-AU"/>
              </w:rPr>
            </w:pPr>
            <w:r w:rsidRPr="00531285">
              <w:rPr>
                <w:rFonts w:cstheme="minorHAnsi"/>
                <w:color w:val="000000"/>
              </w:rPr>
              <w:t>0.052</w:t>
            </w:r>
          </w:p>
        </w:tc>
        <w:tc>
          <w:tcPr>
            <w:tcW w:w="2551" w:type="dxa"/>
            <w:tcBorders>
              <w:top w:val="nil"/>
              <w:left w:val="nil"/>
              <w:bottom w:val="nil"/>
              <w:right w:val="nil"/>
            </w:tcBorders>
            <w:shd w:val="clear" w:color="auto" w:fill="auto"/>
            <w:noWrap/>
            <w:vAlign w:val="bottom"/>
          </w:tcPr>
          <w:p w14:paraId="293D95B6" w14:textId="3D31E5E0" w:rsidR="005E7A45" w:rsidRPr="00531285" w:rsidRDefault="005E7A45" w:rsidP="005E7A45">
            <w:pPr>
              <w:spacing w:line="360" w:lineRule="auto"/>
              <w:jc w:val="center"/>
              <w:rPr>
                <w:rFonts w:eastAsia="Times New Roman" w:cstheme="minorHAnsi"/>
                <w:color w:val="000000"/>
                <w:lang w:eastAsia="en-AU"/>
              </w:rPr>
            </w:pPr>
            <w:r w:rsidRPr="00531285">
              <w:rPr>
                <w:rFonts w:cstheme="minorHAnsi"/>
                <w:color w:val="000000"/>
              </w:rPr>
              <w:t>0.040</w:t>
            </w:r>
          </w:p>
        </w:tc>
        <w:tc>
          <w:tcPr>
            <w:tcW w:w="2552" w:type="dxa"/>
            <w:tcBorders>
              <w:top w:val="nil"/>
              <w:left w:val="nil"/>
              <w:bottom w:val="nil"/>
              <w:right w:val="nil"/>
            </w:tcBorders>
            <w:shd w:val="clear" w:color="auto" w:fill="auto"/>
            <w:noWrap/>
            <w:vAlign w:val="bottom"/>
          </w:tcPr>
          <w:p w14:paraId="3AA5223C" w14:textId="1BD83E3E" w:rsidR="005E7A45" w:rsidRPr="00531285" w:rsidRDefault="005E7A45" w:rsidP="005E7A45">
            <w:pPr>
              <w:spacing w:line="360" w:lineRule="auto"/>
              <w:jc w:val="center"/>
              <w:rPr>
                <w:rFonts w:eastAsia="Times New Roman" w:cstheme="minorHAnsi"/>
                <w:color w:val="000000"/>
                <w:lang w:eastAsia="en-AU"/>
              </w:rPr>
            </w:pPr>
            <w:r w:rsidRPr="00531285">
              <w:rPr>
                <w:rFonts w:cstheme="minorHAnsi"/>
                <w:color w:val="000000"/>
              </w:rPr>
              <w:t>0.180</w:t>
            </w:r>
          </w:p>
        </w:tc>
      </w:tr>
      <w:tr w:rsidR="005E7A45" w:rsidRPr="00531285" w14:paraId="0A170120" w14:textId="77777777" w:rsidTr="003967DE">
        <w:trPr>
          <w:trHeight w:val="300"/>
        </w:trPr>
        <w:tc>
          <w:tcPr>
            <w:tcW w:w="2597" w:type="dxa"/>
            <w:noWrap/>
            <w:hideMark/>
          </w:tcPr>
          <w:p w14:paraId="058ED712" w14:textId="59899E34" w:rsidR="005E7A45" w:rsidRPr="00531285" w:rsidRDefault="005E7A45" w:rsidP="005E7A45">
            <w:pPr>
              <w:spacing w:line="360" w:lineRule="auto"/>
              <w:jc w:val="center"/>
              <w:rPr>
                <w:rFonts w:eastAsia="Times New Roman" w:cstheme="minorHAnsi"/>
                <w:color w:val="000000"/>
                <w:lang w:eastAsia="en-AU"/>
              </w:rPr>
            </w:pPr>
            <w:r w:rsidRPr="00531285">
              <w:rPr>
                <w:rFonts w:eastAsia="Times New Roman" w:cstheme="minorHAnsi"/>
                <w:color w:val="000000"/>
                <w:lang w:eastAsia="en-AU"/>
              </w:rPr>
              <w:t>32 – 33</w:t>
            </w:r>
          </w:p>
        </w:tc>
        <w:tc>
          <w:tcPr>
            <w:tcW w:w="2223" w:type="dxa"/>
            <w:tcBorders>
              <w:top w:val="nil"/>
              <w:left w:val="nil"/>
              <w:bottom w:val="nil"/>
              <w:right w:val="nil"/>
            </w:tcBorders>
            <w:shd w:val="clear" w:color="auto" w:fill="auto"/>
            <w:noWrap/>
            <w:vAlign w:val="bottom"/>
          </w:tcPr>
          <w:p w14:paraId="53DD7553" w14:textId="7B15FC9E" w:rsidR="005E7A45" w:rsidRPr="00531285" w:rsidRDefault="005E7A45" w:rsidP="005E7A45">
            <w:pPr>
              <w:spacing w:line="360" w:lineRule="auto"/>
              <w:jc w:val="center"/>
              <w:rPr>
                <w:rFonts w:eastAsia="Times New Roman" w:cstheme="minorHAnsi"/>
                <w:color w:val="000000"/>
                <w:lang w:eastAsia="en-AU"/>
              </w:rPr>
            </w:pPr>
            <w:r w:rsidRPr="00531285">
              <w:rPr>
                <w:rFonts w:cstheme="minorHAnsi"/>
                <w:color w:val="000000"/>
              </w:rPr>
              <w:t>0.044</w:t>
            </w:r>
          </w:p>
        </w:tc>
        <w:tc>
          <w:tcPr>
            <w:tcW w:w="2551" w:type="dxa"/>
            <w:tcBorders>
              <w:top w:val="nil"/>
              <w:left w:val="nil"/>
              <w:bottom w:val="nil"/>
              <w:right w:val="nil"/>
            </w:tcBorders>
            <w:shd w:val="clear" w:color="auto" w:fill="auto"/>
            <w:noWrap/>
            <w:vAlign w:val="bottom"/>
          </w:tcPr>
          <w:p w14:paraId="71EADC4C" w14:textId="4965BDDE" w:rsidR="005E7A45" w:rsidRPr="00531285" w:rsidRDefault="005E7A45" w:rsidP="005E7A45">
            <w:pPr>
              <w:spacing w:line="360" w:lineRule="auto"/>
              <w:jc w:val="center"/>
              <w:rPr>
                <w:rFonts w:eastAsia="Times New Roman" w:cstheme="minorHAnsi"/>
                <w:color w:val="000000"/>
                <w:lang w:eastAsia="en-AU"/>
              </w:rPr>
            </w:pPr>
            <w:r w:rsidRPr="00531285">
              <w:rPr>
                <w:rFonts w:cstheme="minorHAnsi"/>
                <w:color w:val="000000"/>
              </w:rPr>
              <w:t>0.035</w:t>
            </w:r>
          </w:p>
        </w:tc>
        <w:tc>
          <w:tcPr>
            <w:tcW w:w="2552" w:type="dxa"/>
            <w:tcBorders>
              <w:top w:val="nil"/>
              <w:left w:val="nil"/>
              <w:bottom w:val="nil"/>
              <w:right w:val="nil"/>
            </w:tcBorders>
            <w:shd w:val="clear" w:color="auto" w:fill="auto"/>
            <w:noWrap/>
            <w:vAlign w:val="bottom"/>
          </w:tcPr>
          <w:p w14:paraId="5A124612" w14:textId="15FADE59" w:rsidR="005E7A45" w:rsidRPr="00531285" w:rsidRDefault="005E7A45" w:rsidP="005E7A45">
            <w:pPr>
              <w:spacing w:line="360" w:lineRule="auto"/>
              <w:jc w:val="center"/>
              <w:rPr>
                <w:rFonts w:eastAsia="Times New Roman" w:cstheme="minorHAnsi"/>
                <w:color w:val="000000"/>
                <w:lang w:eastAsia="en-AU"/>
              </w:rPr>
            </w:pPr>
            <w:r w:rsidRPr="00531285">
              <w:rPr>
                <w:rFonts w:cstheme="minorHAnsi"/>
                <w:color w:val="000000"/>
              </w:rPr>
              <w:t>0.118</w:t>
            </w:r>
          </w:p>
        </w:tc>
      </w:tr>
      <w:tr w:rsidR="005E7A45" w:rsidRPr="00531285" w14:paraId="57628262" w14:textId="77777777" w:rsidTr="003967DE">
        <w:trPr>
          <w:trHeight w:val="300"/>
        </w:trPr>
        <w:tc>
          <w:tcPr>
            <w:tcW w:w="2597" w:type="dxa"/>
            <w:noWrap/>
            <w:hideMark/>
          </w:tcPr>
          <w:p w14:paraId="2F92E146" w14:textId="0F8706D6" w:rsidR="005E7A45" w:rsidRPr="00531285" w:rsidRDefault="005E7A45" w:rsidP="005E7A45">
            <w:pPr>
              <w:spacing w:line="360" w:lineRule="auto"/>
              <w:jc w:val="center"/>
              <w:rPr>
                <w:rFonts w:eastAsia="Times New Roman" w:cstheme="minorHAnsi"/>
                <w:color w:val="000000"/>
                <w:lang w:eastAsia="en-AU"/>
              </w:rPr>
            </w:pPr>
            <w:r w:rsidRPr="00531285">
              <w:rPr>
                <w:rFonts w:eastAsia="Times New Roman" w:cstheme="minorHAnsi"/>
                <w:color w:val="000000"/>
                <w:lang w:eastAsia="en-AU"/>
              </w:rPr>
              <w:t>33 – 34</w:t>
            </w:r>
          </w:p>
        </w:tc>
        <w:tc>
          <w:tcPr>
            <w:tcW w:w="2223" w:type="dxa"/>
            <w:tcBorders>
              <w:top w:val="nil"/>
              <w:left w:val="nil"/>
              <w:bottom w:val="nil"/>
              <w:right w:val="nil"/>
            </w:tcBorders>
            <w:shd w:val="clear" w:color="auto" w:fill="auto"/>
            <w:noWrap/>
            <w:vAlign w:val="bottom"/>
          </w:tcPr>
          <w:p w14:paraId="30D8FA32" w14:textId="6E592164" w:rsidR="005E7A45" w:rsidRPr="00531285" w:rsidRDefault="005E7A45" w:rsidP="005E7A45">
            <w:pPr>
              <w:spacing w:line="360" w:lineRule="auto"/>
              <w:jc w:val="center"/>
              <w:rPr>
                <w:rFonts w:eastAsia="Times New Roman" w:cstheme="minorHAnsi"/>
                <w:color w:val="000000"/>
                <w:lang w:eastAsia="en-AU"/>
              </w:rPr>
            </w:pPr>
            <w:r w:rsidRPr="00531285">
              <w:rPr>
                <w:rFonts w:cstheme="minorHAnsi"/>
                <w:color w:val="000000"/>
              </w:rPr>
              <w:t>0.031</w:t>
            </w:r>
          </w:p>
        </w:tc>
        <w:tc>
          <w:tcPr>
            <w:tcW w:w="2551" w:type="dxa"/>
            <w:tcBorders>
              <w:top w:val="nil"/>
              <w:left w:val="nil"/>
              <w:bottom w:val="nil"/>
              <w:right w:val="nil"/>
            </w:tcBorders>
            <w:shd w:val="clear" w:color="auto" w:fill="auto"/>
            <w:noWrap/>
            <w:vAlign w:val="bottom"/>
          </w:tcPr>
          <w:p w14:paraId="0F0319BF" w14:textId="28657243" w:rsidR="005E7A45" w:rsidRPr="00531285" w:rsidRDefault="005E7A45" w:rsidP="005E7A45">
            <w:pPr>
              <w:spacing w:line="360" w:lineRule="auto"/>
              <w:jc w:val="center"/>
              <w:rPr>
                <w:rFonts w:eastAsia="Times New Roman" w:cstheme="minorHAnsi"/>
                <w:color w:val="000000"/>
                <w:lang w:eastAsia="en-AU"/>
              </w:rPr>
            </w:pPr>
            <w:r w:rsidRPr="00531285">
              <w:rPr>
                <w:rFonts w:cstheme="minorHAnsi"/>
                <w:color w:val="000000"/>
              </w:rPr>
              <w:t>0.032</w:t>
            </w:r>
          </w:p>
        </w:tc>
        <w:tc>
          <w:tcPr>
            <w:tcW w:w="2552" w:type="dxa"/>
            <w:tcBorders>
              <w:top w:val="nil"/>
              <w:left w:val="nil"/>
              <w:bottom w:val="nil"/>
              <w:right w:val="nil"/>
            </w:tcBorders>
            <w:shd w:val="clear" w:color="auto" w:fill="auto"/>
            <w:noWrap/>
            <w:vAlign w:val="bottom"/>
          </w:tcPr>
          <w:p w14:paraId="04FF761A" w14:textId="7ED43D01" w:rsidR="005E7A45" w:rsidRPr="00531285" w:rsidRDefault="005E7A45" w:rsidP="005E7A45">
            <w:pPr>
              <w:spacing w:line="360" w:lineRule="auto"/>
              <w:jc w:val="center"/>
              <w:rPr>
                <w:rFonts w:eastAsia="Times New Roman" w:cstheme="minorHAnsi"/>
                <w:color w:val="000000"/>
                <w:lang w:eastAsia="en-AU"/>
              </w:rPr>
            </w:pPr>
            <w:r w:rsidRPr="00531285">
              <w:rPr>
                <w:rFonts w:cstheme="minorHAnsi"/>
                <w:color w:val="000000"/>
              </w:rPr>
              <w:t>0.080</w:t>
            </w:r>
          </w:p>
        </w:tc>
      </w:tr>
      <w:tr w:rsidR="005E7A45" w:rsidRPr="00531285" w14:paraId="74EC2DF4" w14:textId="77777777" w:rsidTr="003967DE">
        <w:trPr>
          <w:trHeight w:val="300"/>
        </w:trPr>
        <w:tc>
          <w:tcPr>
            <w:tcW w:w="2597" w:type="dxa"/>
            <w:noWrap/>
            <w:hideMark/>
          </w:tcPr>
          <w:p w14:paraId="7930D99E" w14:textId="4A1E0055" w:rsidR="005E7A45" w:rsidRPr="00531285" w:rsidRDefault="005E7A45" w:rsidP="005E7A45">
            <w:pPr>
              <w:spacing w:line="360" w:lineRule="auto"/>
              <w:jc w:val="center"/>
              <w:rPr>
                <w:rFonts w:eastAsia="Times New Roman" w:cstheme="minorHAnsi"/>
                <w:color w:val="000000"/>
                <w:lang w:eastAsia="en-AU"/>
              </w:rPr>
            </w:pPr>
            <w:r w:rsidRPr="00531285">
              <w:rPr>
                <w:rFonts w:eastAsia="Times New Roman" w:cstheme="minorHAnsi"/>
                <w:color w:val="000000"/>
                <w:lang w:eastAsia="en-AU"/>
              </w:rPr>
              <w:t>34 – 35</w:t>
            </w:r>
          </w:p>
        </w:tc>
        <w:tc>
          <w:tcPr>
            <w:tcW w:w="2223" w:type="dxa"/>
            <w:tcBorders>
              <w:top w:val="nil"/>
              <w:left w:val="nil"/>
              <w:bottom w:val="nil"/>
              <w:right w:val="nil"/>
            </w:tcBorders>
            <w:shd w:val="clear" w:color="auto" w:fill="auto"/>
            <w:noWrap/>
            <w:vAlign w:val="bottom"/>
          </w:tcPr>
          <w:p w14:paraId="62197171" w14:textId="2D67E656" w:rsidR="005E7A45" w:rsidRPr="00531285" w:rsidRDefault="005E7A45" w:rsidP="005E7A45">
            <w:pPr>
              <w:spacing w:line="360" w:lineRule="auto"/>
              <w:jc w:val="center"/>
              <w:rPr>
                <w:rFonts w:eastAsia="Times New Roman" w:cstheme="minorHAnsi"/>
                <w:color w:val="000000"/>
                <w:lang w:eastAsia="en-AU"/>
              </w:rPr>
            </w:pPr>
            <w:r w:rsidRPr="00531285">
              <w:rPr>
                <w:rFonts w:cstheme="minorHAnsi"/>
                <w:color w:val="000000"/>
              </w:rPr>
              <w:t>0.013</w:t>
            </w:r>
          </w:p>
        </w:tc>
        <w:tc>
          <w:tcPr>
            <w:tcW w:w="2551" w:type="dxa"/>
            <w:tcBorders>
              <w:top w:val="nil"/>
              <w:left w:val="nil"/>
              <w:bottom w:val="nil"/>
              <w:right w:val="nil"/>
            </w:tcBorders>
            <w:shd w:val="clear" w:color="auto" w:fill="auto"/>
            <w:noWrap/>
            <w:vAlign w:val="bottom"/>
          </w:tcPr>
          <w:p w14:paraId="0521DD63" w14:textId="36FF42A9" w:rsidR="005E7A45" w:rsidRPr="00531285" w:rsidRDefault="005E7A45" w:rsidP="005E7A45">
            <w:pPr>
              <w:spacing w:line="360" w:lineRule="auto"/>
              <w:jc w:val="center"/>
              <w:rPr>
                <w:rFonts w:eastAsia="Times New Roman" w:cstheme="minorHAnsi"/>
                <w:color w:val="000000"/>
                <w:lang w:eastAsia="en-AU"/>
              </w:rPr>
            </w:pPr>
            <w:r w:rsidRPr="00531285">
              <w:rPr>
                <w:rFonts w:cstheme="minorHAnsi"/>
                <w:color w:val="000000"/>
              </w:rPr>
              <w:t>0.017</w:t>
            </w:r>
          </w:p>
        </w:tc>
        <w:tc>
          <w:tcPr>
            <w:tcW w:w="2552" w:type="dxa"/>
            <w:tcBorders>
              <w:top w:val="nil"/>
              <w:left w:val="nil"/>
              <w:bottom w:val="nil"/>
              <w:right w:val="nil"/>
            </w:tcBorders>
            <w:shd w:val="clear" w:color="auto" w:fill="auto"/>
            <w:noWrap/>
            <w:vAlign w:val="bottom"/>
          </w:tcPr>
          <w:p w14:paraId="7F36D090" w14:textId="01D2A577" w:rsidR="005E7A45" w:rsidRPr="00531285" w:rsidRDefault="005E7A45" w:rsidP="005E7A45">
            <w:pPr>
              <w:spacing w:line="360" w:lineRule="auto"/>
              <w:jc w:val="center"/>
              <w:rPr>
                <w:rFonts w:eastAsia="Times New Roman" w:cstheme="minorHAnsi"/>
                <w:color w:val="000000"/>
                <w:lang w:eastAsia="en-AU"/>
              </w:rPr>
            </w:pPr>
            <w:r w:rsidRPr="00531285">
              <w:rPr>
                <w:rFonts w:cstheme="minorHAnsi"/>
                <w:color w:val="000000"/>
              </w:rPr>
              <w:t>0.048</w:t>
            </w:r>
          </w:p>
        </w:tc>
      </w:tr>
      <w:tr w:rsidR="005E7A45" w:rsidRPr="00531285" w14:paraId="08C4C912" w14:textId="77777777" w:rsidTr="003967DE">
        <w:trPr>
          <w:trHeight w:val="300"/>
        </w:trPr>
        <w:tc>
          <w:tcPr>
            <w:tcW w:w="2597" w:type="dxa"/>
            <w:noWrap/>
            <w:hideMark/>
          </w:tcPr>
          <w:p w14:paraId="23ABDD68" w14:textId="7BFF8661" w:rsidR="005E7A45" w:rsidRPr="00531285" w:rsidRDefault="005E7A45" w:rsidP="005E7A45">
            <w:pPr>
              <w:spacing w:line="360" w:lineRule="auto"/>
              <w:jc w:val="center"/>
              <w:rPr>
                <w:rFonts w:eastAsia="Times New Roman" w:cstheme="minorHAnsi"/>
                <w:color w:val="000000"/>
                <w:lang w:eastAsia="en-AU"/>
              </w:rPr>
            </w:pPr>
            <w:r w:rsidRPr="00531285">
              <w:rPr>
                <w:rFonts w:eastAsia="Times New Roman" w:cstheme="minorHAnsi"/>
                <w:color w:val="000000"/>
                <w:lang w:eastAsia="en-AU"/>
              </w:rPr>
              <w:t>35 – 36</w:t>
            </w:r>
          </w:p>
        </w:tc>
        <w:tc>
          <w:tcPr>
            <w:tcW w:w="2223" w:type="dxa"/>
            <w:tcBorders>
              <w:top w:val="nil"/>
              <w:left w:val="nil"/>
              <w:bottom w:val="nil"/>
              <w:right w:val="nil"/>
            </w:tcBorders>
            <w:shd w:val="clear" w:color="auto" w:fill="auto"/>
            <w:noWrap/>
            <w:vAlign w:val="bottom"/>
          </w:tcPr>
          <w:p w14:paraId="1359AAB0" w14:textId="0B561E6A" w:rsidR="005E7A45" w:rsidRPr="00531285" w:rsidRDefault="005E7A45" w:rsidP="005E7A45">
            <w:pPr>
              <w:spacing w:line="360" w:lineRule="auto"/>
              <w:jc w:val="center"/>
              <w:rPr>
                <w:rFonts w:eastAsia="Times New Roman" w:cstheme="minorHAnsi"/>
                <w:color w:val="000000"/>
                <w:lang w:eastAsia="en-AU"/>
              </w:rPr>
            </w:pPr>
            <w:r w:rsidRPr="00531285">
              <w:rPr>
                <w:rFonts w:cstheme="minorHAnsi"/>
                <w:color w:val="000000"/>
              </w:rPr>
              <w:t>0.005</w:t>
            </w:r>
          </w:p>
        </w:tc>
        <w:tc>
          <w:tcPr>
            <w:tcW w:w="2551" w:type="dxa"/>
            <w:tcBorders>
              <w:top w:val="nil"/>
              <w:left w:val="nil"/>
              <w:bottom w:val="nil"/>
              <w:right w:val="nil"/>
            </w:tcBorders>
            <w:shd w:val="clear" w:color="auto" w:fill="auto"/>
            <w:noWrap/>
            <w:vAlign w:val="bottom"/>
          </w:tcPr>
          <w:p w14:paraId="71F5D57C" w14:textId="0F0B8D06" w:rsidR="005E7A45" w:rsidRPr="00531285" w:rsidRDefault="005E7A45" w:rsidP="005E7A45">
            <w:pPr>
              <w:spacing w:line="360" w:lineRule="auto"/>
              <w:jc w:val="center"/>
              <w:rPr>
                <w:rFonts w:eastAsia="Times New Roman" w:cstheme="minorHAnsi"/>
                <w:color w:val="000000"/>
                <w:lang w:eastAsia="en-AU"/>
              </w:rPr>
            </w:pPr>
            <w:r w:rsidRPr="00531285">
              <w:rPr>
                <w:rFonts w:cstheme="minorHAnsi"/>
                <w:color w:val="000000"/>
              </w:rPr>
              <w:t>0.009</w:t>
            </w:r>
          </w:p>
        </w:tc>
        <w:tc>
          <w:tcPr>
            <w:tcW w:w="2552" w:type="dxa"/>
            <w:tcBorders>
              <w:top w:val="nil"/>
              <w:left w:val="nil"/>
              <w:bottom w:val="nil"/>
              <w:right w:val="nil"/>
            </w:tcBorders>
            <w:shd w:val="clear" w:color="auto" w:fill="auto"/>
            <w:noWrap/>
            <w:vAlign w:val="bottom"/>
          </w:tcPr>
          <w:p w14:paraId="7F0BF50C" w14:textId="7E8C7CFC" w:rsidR="005E7A45" w:rsidRPr="00531285" w:rsidRDefault="005E7A45" w:rsidP="005E7A45">
            <w:pPr>
              <w:spacing w:line="360" w:lineRule="auto"/>
              <w:jc w:val="center"/>
              <w:rPr>
                <w:rFonts w:eastAsia="Times New Roman" w:cstheme="minorHAnsi"/>
                <w:color w:val="000000"/>
                <w:lang w:eastAsia="en-AU"/>
              </w:rPr>
            </w:pPr>
            <w:r w:rsidRPr="00531285">
              <w:rPr>
                <w:rFonts w:cstheme="minorHAnsi"/>
                <w:color w:val="000000"/>
              </w:rPr>
              <w:t>0.024</w:t>
            </w:r>
          </w:p>
        </w:tc>
      </w:tr>
      <w:tr w:rsidR="005E7A45" w:rsidRPr="00531285" w14:paraId="5B351378" w14:textId="77777777" w:rsidTr="003967DE">
        <w:trPr>
          <w:trHeight w:val="300"/>
        </w:trPr>
        <w:tc>
          <w:tcPr>
            <w:tcW w:w="2597" w:type="dxa"/>
            <w:noWrap/>
            <w:hideMark/>
          </w:tcPr>
          <w:p w14:paraId="006266D3" w14:textId="14D33EB6" w:rsidR="005E7A45" w:rsidRPr="00531285" w:rsidRDefault="005E7A45" w:rsidP="005E7A45">
            <w:pPr>
              <w:spacing w:line="360" w:lineRule="auto"/>
              <w:jc w:val="center"/>
              <w:rPr>
                <w:rFonts w:eastAsia="Times New Roman" w:cstheme="minorHAnsi"/>
                <w:color w:val="000000"/>
                <w:lang w:eastAsia="en-AU"/>
              </w:rPr>
            </w:pPr>
            <w:r w:rsidRPr="00531285">
              <w:rPr>
                <w:rFonts w:eastAsia="Times New Roman" w:cstheme="minorHAnsi"/>
                <w:color w:val="000000"/>
                <w:lang w:eastAsia="en-AU"/>
              </w:rPr>
              <w:t>36 – 37</w:t>
            </w:r>
          </w:p>
        </w:tc>
        <w:tc>
          <w:tcPr>
            <w:tcW w:w="2223" w:type="dxa"/>
            <w:tcBorders>
              <w:top w:val="nil"/>
              <w:left w:val="nil"/>
              <w:bottom w:val="nil"/>
              <w:right w:val="nil"/>
            </w:tcBorders>
            <w:shd w:val="clear" w:color="auto" w:fill="auto"/>
            <w:noWrap/>
            <w:vAlign w:val="bottom"/>
          </w:tcPr>
          <w:p w14:paraId="5A0F515E" w14:textId="1CDBD0B5" w:rsidR="005E7A45" w:rsidRPr="00531285" w:rsidRDefault="005E7A45" w:rsidP="005E7A45">
            <w:pPr>
              <w:spacing w:line="360" w:lineRule="auto"/>
              <w:jc w:val="center"/>
              <w:rPr>
                <w:rFonts w:eastAsia="Times New Roman" w:cstheme="minorHAnsi"/>
                <w:color w:val="000000"/>
                <w:lang w:eastAsia="en-AU"/>
              </w:rPr>
            </w:pPr>
            <w:r w:rsidRPr="00531285">
              <w:rPr>
                <w:rFonts w:cstheme="minorHAnsi"/>
                <w:color w:val="000000"/>
              </w:rPr>
              <w:t>0.002</w:t>
            </w:r>
          </w:p>
        </w:tc>
        <w:tc>
          <w:tcPr>
            <w:tcW w:w="2551" w:type="dxa"/>
            <w:tcBorders>
              <w:top w:val="nil"/>
              <w:left w:val="nil"/>
              <w:bottom w:val="nil"/>
              <w:right w:val="nil"/>
            </w:tcBorders>
            <w:shd w:val="clear" w:color="auto" w:fill="auto"/>
            <w:noWrap/>
            <w:vAlign w:val="bottom"/>
          </w:tcPr>
          <w:p w14:paraId="18B15D24" w14:textId="04E88A62" w:rsidR="005E7A45" w:rsidRPr="00531285" w:rsidRDefault="005E7A45" w:rsidP="005E7A45">
            <w:pPr>
              <w:spacing w:line="360" w:lineRule="auto"/>
              <w:jc w:val="center"/>
              <w:rPr>
                <w:rFonts w:eastAsia="Times New Roman" w:cstheme="minorHAnsi"/>
                <w:color w:val="000000"/>
                <w:lang w:eastAsia="en-AU"/>
              </w:rPr>
            </w:pPr>
            <w:r w:rsidRPr="00531285">
              <w:rPr>
                <w:rFonts w:cstheme="minorHAnsi"/>
                <w:color w:val="000000"/>
              </w:rPr>
              <w:t>0.005</w:t>
            </w:r>
          </w:p>
        </w:tc>
        <w:tc>
          <w:tcPr>
            <w:tcW w:w="2552" w:type="dxa"/>
            <w:tcBorders>
              <w:top w:val="nil"/>
              <w:left w:val="nil"/>
              <w:bottom w:val="nil"/>
              <w:right w:val="nil"/>
            </w:tcBorders>
            <w:shd w:val="clear" w:color="auto" w:fill="auto"/>
            <w:noWrap/>
            <w:vAlign w:val="bottom"/>
          </w:tcPr>
          <w:p w14:paraId="674EF5B5" w14:textId="02D4E5D2" w:rsidR="005E7A45" w:rsidRPr="00531285" w:rsidRDefault="005E7A45" w:rsidP="005E7A45">
            <w:pPr>
              <w:spacing w:line="360" w:lineRule="auto"/>
              <w:jc w:val="center"/>
              <w:rPr>
                <w:rFonts w:eastAsia="Times New Roman" w:cstheme="minorHAnsi"/>
                <w:color w:val="000000"/>
                <w:lang w:eastAsia="en-AU"/>
              </w:rPr>
            </w:pPr>
            <w:r w:rsidRPr="00531285">
              <w:rPr>
                <w:rFonts w:cstheme="minorHAnsi"/>
                <w:color w:val="000000"/>
              </w:rPr>
              <w:t>0.014</w:t>
            </w:r>
          </w:p>
        </w:tc>
      </w:tr>
      <w:tr w:rsidR="005E7A45" w:rsidRPr="00531285" w14:paraId="055E6FAB" w14:textId="77777777" w:rsidTr="003967DE">
        <w:trPr>
          <w:trHeight w:val="300"/>
        </w:trPr>
        <w:tc>
          <w:tcPr>
            <w:tcW w:w="2597" w:type="dxa"/>
            <w:noWrap/>
            <w:hideMark/>
          </w:tcPr>
          <w:p w14:paraId="1E38BFF5" w14:textId="07198F2F" w:rsidR="005E7A45" w:rsidRPr="00531285" w:rsidRDefault="005E7A45" w:rsidP="005E7A45">
            <w:pPr>
              <w:spacing w:line="360" w:lineRule="auto"/>
              <w:jc w:val="center"/>
              <w:rPr>
                <w:rFonts w:eastAsia="Times New Roman" w:cstheme="minorHAnsi"/>
                <w:color w:val="000000"/>
                <w:lang w:eastAsia="en-AU"/>
              </w:rPr>
            </w:pPr>
            <w:r w:rsidRPr="00531285">
              <w:rPr>
                <w:rFonts w:eastAsia="Times New Roman" w:cstheme="minorHAnsi"/>
                <w:color w:val="000000"/>
                <w:lang w:eastAsia="en-AU"/>
              </w:rPr>
              <w:t>37 – 38</w:t>
            </w:r>
          </w:p>
        </w:tc>
        <w:tc>
          <w:tcPr>
            <w:tcW w:w="2223" w:type="dxa"/>
            <w:tcBorders>
              <w:top w:val="nil"/>
              <w:left w:val="nil"/>
              <w:bottom w:val="nil"/>
              <w:right w:val="nil"/>
            </w:tcBorders>
            <w:shd w:val="clear" w:color="auto" w:fill="auto"/>
            <w:noWrap/>
            <w:vAlign w:val="bottom"/>
          </w:tcPr>
          <w:p w14:paraId="0228D9EC" w14:textId="4B070EE9" w:rsidR="005E7A45" w:rsidRPr="00531285" w:rsidRDefault="005E7A45" w:rsidP="005E7A45">
            <w:pPr>
              <w:spacing w:line="360" w:lineRule="auto"/>
              <w:jc w:val="center"/>
              <w:rPr>
                <w:rFonts w:eastAsia="Times New Roman" w:cstheme="minorHAnsi"/>
                <w:color w:val="000000"/>
                <w:lang w:eastAsia="en-AU"/>
              </w:rPr>
            </w:pPr>
            <w:r w:rsidRPr="00531285">
              <w:rPr>
                <w:rFonts w:cstheme="minorHAnsi"/>
                <w:color w:val="000000"/>
              </w:rPr>
              <w:t>0.001</w:t>
            </w:r>
          </w:p>
        </w:tc>
        <w:tc>
          <w:tcPr>
            <w:tcW w:w="2551" w:type="dxa"/>
            <w:tcBorders>
              <w:top w:val="nil"/>
              <w:left w:val="nil"/>
              <w:bottom w:val="nil"/>
              <w:right w:val="nil"/>
            </w:tcBorders>
            <w:shd w:val="clear" w:color="auto" w:fill="auto"/>
            <w:noWrap/>
            <w:vAlign w:val="bottom"/>
          </w:tcPr>
          <w:p w14:paraId="743CE3E2" w14:textId="225D79A0" w:rsidR="005E7A45" w:rsidRPr="00531285" w:rsidRDefault="005E7A45" w:rsidP="005E7A45">
            <w:pPr>
              <w:spacing w:line="360" w:lineRule="auto"/>
              <w:jc w:val="center"/>
              <w:rPr>
                <w:rFonts w:eastAsia="Times New Roman" w:cstheme="minorHAnsi"/>
                <w:color w:val="000000"/>
                <w:lang w:eastAsia="en-AU"/>
              </w:rPr>
            </w:pPr>
            <w:r w:rsidRPr="00531285">
              <w:rPr>
                <w:rFonts w:cstheme="minorHAnsi"/>
                <w:color w:val="000000"/>
              </w:rPr>
              <w:t>0.004</w:t>
            </w:r>
          </w:p>
        </w:tc>
        <w:tc>
          <w:tcPr>
            <w:tcW w:w="2552" w:type="dxa"/>
            <w:tcBorders>
              <w:top w:val="nil"/>
              <w:left w:val="nil"/>
              <w:bottom w:val="nil"/>
              <w:right w:val="nil"/>
            </w:tcBorders>
            <w:shd w:val="clear" w:color="auto" w:fill="auto"/>
            <w:noWrap/>
            <w:vAlign w:val="bottom"/>
          </w:tcPr>
          <w:p w14:paraId="5EFF5B4D" w14:textId="321F2E9B" w:rsidR="005E7A45" w:rsidRPr="00531285" w:rsidRDefault="005E7A45" w:rsidP="005E7A45">
            <w:pPr>
              <w:spacing w:line="360" w:lineRule="auto"/>
              <w:jc w:val="center"/>
              <w:rPr>
                <w:rFonts w:eastAsia="Times New Roman" w:cstheme="minorHAnsi"/>
                <w:color w:val="000000"/>
                <w:lang w:eastAsia="en-AU"/>
              </w:rPr>
            </w:pPr>
            <w:r w:rsidRPr="00531285">
              <w:rPr>
                <w:rFonts w:cstheme="minorHAnsi"/>
                <w:color w:val="000000"/>
              </w:rPr>
              <w:t>0.015</w:t>
            </w:r>
          </w:p>
        </w:tc>
      </w:tr>
      <w:tr w:rsidR="005E7A45" w:rsidRPr="00531285" w14:paraId="2AB60580" w14:textId="77777777" w:rsidTr="003967DE">
        <w:trPr>
          <w:trHeight w:val="300"/>
        </w:trPr>
        <w:tc>
          <w:tcPr>
            <w:tcW w:w="2597" w:type="dxa"/>
            <w:tcBorders>
              <w:bottom w:val="single" w:sz="4" w:space="0" w:color="auto"/>
            </w:tcBorders>
            <w:noWrap/>
            <w:hideMark/>
          </w:tcPr>
          <w:p w14:paraId="12EEACAB" w14:textId="017A6BA6" w:rsidR="005E7A45" w:rsidRPr="00531285" w:rsidRDefault="005E7A45" w:rsidP="005E7A45">
            <w:pPr>
              <w:spacing w:line="360" w:lineRule="auto"/>
              <w:jc w:val="center"/>
              <w:rPr>
                <w:rFonts w:eastAsia="Times New Roman" w:cstheme="minorHAnsi"/>
                <w:color w:val="000000"/>
                <w:lang w:eastAsia="en-AU"/>
              </w:rPr>
            </w:pPr>
            <w:r w:rsidRPr="00531285">
              <w:rPr>
                <w:rFonts w:eastAsia="Times New Roman" w:cstheme="minorHAnsi"/>
                <w:color w:val="000000"/>
                <w:lang w:eastAsia="en-AU"/>
              </w:rPr>
              <w:t>38 – 39</w:t>
            </w:r>
          </w:p>
        </w:tc>
        <w:tc>
          <w:tcPr>
            <w:tcW w:w="2223" w:type="dxa"/>
            <w:tcBorders>
              <w:top w:val="nil"/>
              <w:left w:val="nil"/>
              <w:bottom w:val="nil"/>
              <w:right w:val="nil"/>
            </w:tcBorders>
            <w:shd w:val="clear" w:color="auto" w:fill="auto"/>
            <w:noWrap/>
            <w:vAlign w:val="bottom"/>
          </w:tcPr>
          <w:p w14:paraId="6962E2C7" w14:textId="7F6F5553" w:rsidR="005E7A45" w:rsidRPr="00531285" w:rsidRDefault="005E7A45" w:rsidP="005E7A45">
            <w:pPr>
              <w:spacing w:line="360" w:lineRule="auto"/>
              <w:jc w:val="center"/>
              <w:rPr>
                <w:rFonts w:eastAsia="Times New Roman" w:cstheme="minorHAnsi"/>
                <w:color w:val="000000"/>
                <w:lang w:eastAsia="en-AU"/>
              </w:rPr>
            </w:pPr>
            <w:r w:rsidRPr="00531285">
              <w:rPr>
                <w:rFonts w:cstheme="minorHAnsi"/>
                <w:color w:val="000000"/>
              </w:rPr>
              <w:t>0.000</w:t>
            </w:r>
          </w:p>
        </w:tc>
        <w:tc>
          <w:tcPr>
            <w:tcW w:w="2551" w:type="dxa"/>
            <w:tcBorders>
              <w:top w:val="nil"/>
              <w:left w:val="nil"/>
              <w:bottom w:val="nil"/>
              <w:right w:val="nil"/>
            </w:tcBorders>
            <w:shd w:val="clear" w:color="auto" w:fill="auto"/>
            <w:noWrap/>
            <w:vAlign w:val="bottom"/>
          </w:tcPr>
          <w:p w14:paraId="11A2D126" w14:textId="639BF364" w:rsidR="005E7A45" w:rsidRPr="00531285" w:rsidRDefault="005E7A45" w:rsidP="005E7A45">
            <w:pPr>
              <w:spacing w:line="360" w:lineRule="auto"/>
              <w:jc w:val="center"/>
              <w:rPr>
                <w:rFonts w:eastAsia="Times New Roman" w:cstheme="minorHAnsi"/>
                <w:color w:val="000000"/>
                <w:lang w:eastAsia="en-AU"/>
              </w:rPr>
            </w:pPr>
            <w:r w:rsidRPr="00531285">
              <w:rPr>
                <w:rFonts w:cstheme="minorHAnsi"/>
                <w:color w:val="000000"/>
              </w:rPr>
              <w:t>0.000</w:t>
            </w:r>
          </w:p>
        </w:tc>
        <w:tc>
          <w:tcPr>
            <w:tcW w:w="2552" w:type="dxa"/>
            <w:tcBorders>
              <w:top w:val="nil"/>
              <w:left w:val="nil"/>
              <w:bottom w:val="nil"/>
              <w:right w:val="nil"/>
            </w:tcBorders>
            <w:shd w:val="clear" w:color="auto" w:fill="auto"/>
            <w:noWrap/>
            <w:vAlign w:val="bottom"/>
          </w:tcPr>
          <w:p w14:paraId="2E3E6504" w14:textId="3F4A9890" w:rsidR="005E7A45" w:rsidRPr="00531285" w:rsidRDefault="005E7A45" w:rsidP="005E7A45">
            <w:pPr>
              <w:spacing w:line="360" w:lineRule="auto"/>
              <w:jc w:val="center"/>
              <w:rPr>
                <w:rFonts w:eastAsia="Times New Roman" w:cstheme="minorHAnsi"/>
                <w:color w:val="000000"/>
                <w:lang w:eastAsia="en-AU"/>
              </w:rPr>
            </w:pPr>
            <w:r w:rsidRPr="00531285">
              <w:rPr>
                <w:rFonts w:cstheme="minorHAnsi"/>
                <w:color w:val="000000"/>
              </w:rPr>
              <w:t>0.001</w:t>
            </w:r>
          </w:p>
        </w:tc>
      </w:tr>
      <w:tr w:rsidR="00C276BB" w:rsidRPr="00531285" w14:paraId="246F37E5" w14:textId="77777777" w:rsidTr="003967DE">
        <w:trPr>
          <w:trHeight w:val="300"/>
        </w:trPr>
        <w:tc>
          <w:tcPr>
            <w:tcW w:w="2597" w:type="dxa"/>
            <w:tcBorders>
              <w:top w:val="single" w:sz="4" w:space="0" w:color="auto"/>
              <w:bottom w:val="single" w:sz="4" w:space="0" w:color="auto"/>
            </w:tcBorders>
            <w:noWrap/>
            <w:hideMark/>
          </w:tcPr>
          <w:p w14:paraId="23FDB813" w14:textId="6892D03D" w:rsidR="006E58B5" w:rsidRPr="00531285" w:rsidRDefault="006E58B5" w:rsidP="00C276BB">
            <w:pPr>
              <w:spacing w:line="360" w:lineRule="auto"/>
              <w:rPr>
                <w:rFonts w:eastAsia="Times New Roman" w:cstheme="minorHAnsi"/>
                <w:color w:val="000000"/>
                <w:lang w:eastAsia="en-AU"/>
              </w:rPr>
            </w:pPr>
            <w:r w:rsidRPr="00531285">
              <w:rPr>
                <w:rFonts w:eastAsia="Times New Roman" w:cstheme="minorHAnsi"/>
                <w:color w:val="000000"/>
                <w:lang w:eastAsia="en-AU"/>
              </w:rPr>
              <w:t>Successful</w:t>
            </w:r>
            <w:r w:rsidR="00C276BB" w:rsidRPr="00531285">
              <w:rPr>
                <w:rFonts w:eastAsia="Times New Roman" w:cstheme="minorHAnsi"/>
                <w:color w:val="000000"/>
                <w:lang w:eastAsia="en-AU"/>
              </w:rPr>
              <w:t xml:space="preserve"> Settle</w:t>
            </w:r>
            <w:r w:rsidRPr="00531285">
              <w:rPr>
                <w:rFonts w:eastAsia="Times New Roman" w:cstheme="minorHAnsi"/>
                <w:color w:val="000000"/>
                <w:lang w:eastAsia="en-AU"/>
              </w:rPr>
              <w:t xml:space="preserve">ment </w:t>
            </w:r>
          </w:p>
        </w:tc>
        <w:tc>
          <w:tcPr>
            <w:tcW w:w="2223" w:type="dxa"/>
            <w:tcBorders>
              <w:top w:val="single" w:sz="4" w:space="0" w:color="auto"/>
              <w:bottom w:val="single" w:sz="4" w:space="0" w:color="auto"/>
            </w:tcBorders>
            <w:noWrap/>
          </w:tcPr>
          <w:p w14:paraId="578B69B2" w14:textId="0071A20F" w:rsidR="00C276BB" w:rsidRPr="00531285" w:rsidRDefault="004A5A79" w:rsidP="00C276BB">
            <w:pPr>
              <w:spacing w:line="360" w:lineRule="auto"/>
              <w:jc w:val="center"/>
              <w:rPr>
                <w:rFonts w:eastAsia="Times New Roman" w:cstheme="minorHAnsi"/>
                <w:color w:val="000000"/>
                <w:lang w:eastAsia="en-AU"/>
              </w:rPr>
            </w:pPr>
            <w:r w:rsidRPr="00531285">
              <w:rPr>
                <w:rFonts w:eastAsia="Times New Roman" w:cstheme="minorHAnsi"/>
                <w:color w:val="000000"/>
                <w:lang w:eastAsia="en-AU"/>
              </w:rPr>
              <w:t>0.75</w:t>
            </w:r>
            <w:r w:rsidR="005E7A45" w:rsidRPr="00531285">
              <w:rPr>
                <w:rFonts w:eastAsia="Times New Roman" w:cstheme="minorHAnsi"/>
                <w:color w:val="000000"/>
                <w:lang w:eastAsia="en-AU"/>
              </w:rPr>
              <w:t>3</w:t>
            </w:r>
          </w:p>
        </w:tc>
        <w:tc>
          <w:tcPr>
            <w:tcW w:w="2551" w:type="dxa"/>
            <w:tcBorders>
              <w:top w:val="single" w:sz="4" w:space="0" w:color="auto"/>
              <w:bottom w:val="single" w:sz="4" w:space="0" w:color="auto"/>
            </w:tcBorders>
            <w:noWrap/>
          </w:tcPr>
          <w:p w14:paraId="1A62C5BB" w14:textId="6E38F086" w:rsidR="00C276BB" w:rsidRPr="00531285" w:rsidRDefault="004A5A79" w:rsidP="00C276BB">
            <w:pPr>
              <w:spacing w:line="360" w:lineRule="auto"/>
              <w:jc w:val="center"/>
              <w:rPr>
                <w:rFonts w:eastAsia="Times New Roman" w:cstheme="minorHAnsi"/>
                <w:color w:val="000000"/>
                <w:lang w:eastAsia="en-AU"/>
              </w:rPr>
            </w:pPr>
            <w:r w:rsidRPr="00531285">
              <w:rPr>
                <w:rFonts w:eastAsia="Times New Roman" w:cstheme="minorHAnsi"/>
                <w:color w:val="000000"/>
                <w:lang w:eastAsia="en-AU"/>
              </w:rPr>
              <w:t>0.2</w:t>
            </w:r>
            <w:r w:rsidR="005E7A45" w:rsidRPr="00531285">
              <w:rPr>
                <w:rFonts w:eastAsia="Times New Roman" w:cstheme="minorHAnsi"/>
                <w:color w:val="000000"/>
                <w:lang w:eastAsia="en-AU"/>
              </w:rPr>
              <w:t>27</w:t>
            </w:r>
          </w:p>
        </w:tc>
        <w:tc>
          <w:tcPr>
            <w:tcW w:w="2552" w:type="dxa"/>
            <w:tcBorders>
              <w:top w:val="single" w:sz="4" w:space="0" w:color="auto"/>
              <w:bottom w:val="single" w:sz="4" w:space="0" w:color="auto"/>
            </w:tcBorders>
            <w:noWrap/>
          </w:tcPr>
          <w:p w14:paraId="5A485845" w14:textId="77CAC32E" w:rsidR="00C276BB" w:rsidRPr="00531285" w:rsidRDefault="004A5A79" w:rsidP="00C276BB">
            <w:pPr>
              <w:spacing w:line="360" w:lineRule="auto"/>
              <w:jc w:val="center"/>
              <w:rPr>
                <w:rFonts w:eastAsia="Times New Roman" w:cstheme="minorHAnsi"/>
                <w:color w:val="000000"/>
                <w:lang w:eastAsia="en-AU"/>
              </w:rPr>
            </w:pPr>
            <w:r w:rsidRPr="00531285">
              <w:rPr>
                <w:rFonts w:eastAsia="Times New Roman" w:cstheme="minorHAnsi"/>
                <w:color w:val="000000"/>
                <w:lang w:eastAsia="en-AU"/>
              </w:rPr>
              <w:t>0.96</w:t>
            </w:r>
            <w:r w:rsidR="005E7A45" w:rsidRPr="00531285">
              <w:rPr>
                <w:rFonts w:eastAsia="Times New Roman" w:cstheme="minorHAnsi"/>
                <w:color w:val="000000"/>
                <w:lang w:eastAsia="en-AU"/>
              </w:rPr>
              <w:t>0</w:t>
            </w:r>
          </w:p>
        </w:tc>
      </w:tr>
    </w:tbl>
    <w:p w14:paraId="53E85F29" w14:textId="77777777" w:rsidR="00485792" w:rsidRPr="00531285" w:rsidRDefault="00485792" w:rsidP="00E4010E">
      <w:pPr>
        <w:spacing w:line="360" w:lineRule="auto"/>
        <w:rPr>
          <w:rFonts w:cstheme="minorHAnsi"/>
        </w:rPr>
      </w:pPr>
    </w:p>
    <w:p w14:paraId="69D06C03" w14:textId="77777777" w:rsidR="00577EE5" w:rsidRPr="00531285" w:rsidRDefault="00577EE5">
      <w:pPr>
        <w:rPr>
          <w:rFonts w:cstheme="minorHAnsi"/>
          <w:b/>
        </w:rPr>
      </w:pPr>
      <w:r w:rsidRPr="00531285">
        <w:rPr>
          <w:rFonts w:cstheme="minorHAnsi"/>
          <w:b/>
        </w:rPr>
        <w:br w:type="page"/>
      </w:r>
    </w:p>
    <w:p w14:paraId="56AF7341" w14:textId="7E14DA27" w:rsidR="002A0BD6" w:rsidRDefault="002A0BD6" w:rsidP="00E4010E">
      <w:pPr>
        <w:spacing w:line="360" w:lineRule="auto"/>
        <w:rPr>
          <w:b/>
        </w:rPr>
      </w:pPr>
      <w:r>
        <w:rPr>
          <w:b/>
        </w:rPr>
        <w:lastRenderedPageBreak/>
        <w:t>Figures</w:t>
      </w:r>
    </w:p>
    <w:p w14:paraId="0101FE9C" w14:textId="03B8E145" w:rsidR="00DB368C" w:rsidRDefault="00794FD6" w:rsidP="00E4010E">
      <w:pPr>
        <w:spacing w:line="360" w:lineRule="auto"/>
        <w:rPr>
          <w:b/>
        </w:rPr>
      </w:pPr>
      <w:r>
        <w:rPr>
          <w:noProof/>
        </w:rPr>
        <w:drawing>
          <wp:inline distT="0" distB="0" distL="0" distR="0" wp14:anchorId="6C56BDF7" wp14:editId="0A6CAF4F">
            <wp:extent cx="5731510" cy="360680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1510" cy="3606800"/>
                    </a:xfrm>
                    <a:prstGeom prst="rect">
                      <a:avLst/>
                    </a:prstGeom>
                    <a:noFill/>
                    <a:ln>
                      <a:noFill/>
                    </a:ln>
                  </pic:spPr>
                </pic:pic>
              </a:graphicData>
            </a:graphic>
          </wp:inline>
        </w:drawing>
      </w:r>
    </w:p>
    <w:p w14:paraId="5A7B8309" w14:textId="6DE89652" w:rsidR="004A5D5C" w:rsidRDefault="00DB368C" w:rsidP="00E4010E">
      <w:pPr>
        <w:spacing w:line="360" w:lineRule="auto"/>
      </w:pPr>
      <w:r>
        <w:rPr>
          <w:b/>
        </w:rPr>
        <w:t xml:space="preserve">Figure 1 </w:t>
      </w:r>
      <w:r w:rsidR="00832CC2" w:rsidRPr="00832CC2">
        <w:rPr>
          <w:bCs/>
        </w:rPr>
        <w:t>a)</w:t>
      </w:r>
      <w:r w:rsidR="00832CC2">
        <w:rPr>
          <w:b/>
        </w:rPr>
        <w:t xml:space="preserve"> </w:t>
      </w:r>
      <w:r w:rsidRPr="00832CC2">
        <w:t>Map of eastern Australia</w:t>
      </w:r>
      <w:r>
        <w:t xml:space="preserve"> covering the latitudinal ra</w:t>
      </w:r>
      <w:r w:rsidR="00B94063">
        <w:t>n</w:t>
      </w:r>
      <w:r>
        <w:t xml:space="preserve">ge of </w:t>
      </w:r>
      <w:r>
        <w:rPr>
          <w:i/>
        </w:rPr>
        <w:t xml:space="preserve">Pomatomus saltatrix </w:t>
      </w:r>
      <w:r>
        <w:t>(25 – 39</w:t>
      </w:r>
      <w:r w:rsidR="00E37EF7" w:rsidRPr="00E37EF7">
        <w:rPr>
          <w:rFonts w:cstheme="minorHAnsi"/>
        </w:rPr>
        <w:t>°</w:t>
      </w:r>
      <w:r w:rsidR="00E37EF7">
        <w:t xml:space="preserve"> </w:t>
      </w:r>
      <w:r>
        <w:t>S). Symbols show the release location for the forwards (</w:t>
      </w:r>
      <w:r w:rsidR="00945301">
        <w:t>triangles</w:t>
      </w:r>
      <w:r>
        <w:t>) and backwards (</w:t>
      </w:r>
      <w:r w:rsidR="00945301">
        <w:t>circles</w:t>
      </w:r>
      <w:r>
        <w:t xml:space="preserve">) simulations. The </w:t>
      </w:r>
      <w:r w:rsidR="00832CC2">
        <w:t>dotted</w:t>
      </w:r>
      <w:r>
        <w:t xml:space="preserve"> line represents the boundaries of the regional oceanographic model which provided the velocity estimates used in the simulations</w:t>
      </w:r>
      <w:r w:rsidR="00832CC2">
        <w:t xml:space="preserve"> </w:t>
      </w:r>
      <w:r w:rsidR="00832CC2">
        <w:fldChar w:fldCharType="begin"/>
      </w:r>
      <w:r w:rsidR="00832CC2">
        <w:instrText xml:space="preserve"> ADDIN EN.CITE &lt;EndNote&gt;&lt;Cite&gt;&lt;Author&gt;Kerry&lt;/Author&gt;&lt;Year&gt;2016&lt;/Year&gt;&lt;RecNum&gt;408&lt;/RecNum&gt;&lt;DisplayText&gt;(Kerry et al. 2016)&lt;/DisplayText&gt;&lt;record&gt;&lt;rec-number&gt;408&lt;/rec-number&gt;&lt;foreign-keys&gt;&lt;key app="EN" db-id="tpvtxxttc2dzapezfe4xfz5nxr9at0sv9zrz" timestamp="1538549059"&gt;408&lt;/key&gt;&lt;/foreign-keys&gt;&lt;ref-type name="Journal Article"&gt;17&lt;/ref-type&gt;&lt;contributors&gt;&lt;authors&gt;&lt;author&gt;C. Kerry&lt;/author&gt;&lt;author&gt;B. Powell&lt;/author&gt;&lt;author&gt;M. Roughan&lt;/author&gt;&lt;author&gt;P. Oke&lt;/author&gt;&lt;/authors&gt;&lt;/contributors&gt;&lt;titles&gt;&lt;title&gt;Development and evaluation of a high-resolution reanalysis of the East Australian Current region using the Regional Ocean Modelling System (ROMS 3.4) and Incremental Strong-Constraint 4-Dimensional Variational (IS4D-Var) data assimilation&lt;/title&gt;&lt;secondary-title&gt;Geoscientific Model Development&lt;/secondary-title&gt;&lt;/titles&gt;&lt;periodical&gt;&lt;full-title&gt;Geoscientific Model Development&lt;/full-title&gt;&lt;/periodical&gt;&lt;pages&gt;3779-3801&lt;/pages&gt;&lt;volume&gt;9&lt;/volume&gt;&lt;number&gt;10&lt;/number&gt;&lt;dates&gt;&lt;year&gt;2016&lt;/year&gt;&lt;pub-dates&gt;&lt;date&gt;//&lt;/date&gt;&lt;/pub-dates&gt;&lt;/dates&gt;&lt;urls&gt;&lt;related-urls&gt;&lt;url&gt;https://www.ingentaconnect.com/content/doaj/1991959x/2016/00000009/00000010/art00015&lt;/url&gt;&lt;url&gt;https://doi.org/10.5194/gmd-9-3779-2016&lt;/url&gt;&lt;/related-urls&gt;&lt;/urls&gt;&lt;electronic-resource-num&gt;10.5194/gmd-9-3779-2016&lt;/electronic-resource-num&gt;&lt;/record&gt;&lt;/Cite&gt;&lt;/EndNote&gt;</w:instrText>
      </w:r>
      <w:r w:rsidR="00832CC2">
        <w:fldChar w:fldCharType="separate"/>
      </w:r>
      <w:r w:rsidR="00832CC2">
        <w:rPr>
          <w:noProof/>
        </w:rPr>
        <w:t>(Kerry et al. 2016)</w:t>
      </w:r>
      <w:r w:rsidR="00832CC2">
        <w:fldChar w:fldCharType="end"/>
      </w:r>
      <w:r w:rsidR="00832CC2">
        <w:t xml:space="preserve">  and the solid black line shows the 200m isobath, b) a visualisation of the ocean currents (black arrows) and sea surface temperature (colour) of the region.</w:t>
      </w:r>
    </w:p>
    <w:p w14:paraId="240F7579" w14:textId="77777777" w:rsidR="00D05A3F" w:rsidRDefault="00D05A3F" w:rsidP="00E4010E">
      <w:pPr>
        <w:spacing w:line="360" w:lineRule="auto"/>
      </w:pPr>
    </w:p>
    <w:p w14:paraId="1DC4ADFD" w14:textId="0597E8DE" w:rsidR="00A91578" w:rsidRDefault="00A73211">
      <w:pPr>
        <w:rPr>
          <w:b/>
        </w:rPr>
      </w:pPr>
      <w:r>
        <w:rPr>
          <w:noProof/>
        </w:rPr>
        <w:lastRenderedPageBreak/>
        <w:drawing>
          <wp:inline distT="0" distB="0" distL="0" distR="0" wp14:anchorId="4878B424" wp14:editId="24BC871E">
            <wp:extent cx="5731510" cy="404368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1510" cy="4043680"/>
                    </a:xfrm>
                    <a:prstGeom prst="rect">
                      <a:avLst/>
                    </a:prstGeom>
                    <a:noFill/>
                    <a:ln>
                      <a:noFill/>
                    </a:ln>
                  </pic:spPr>
                </pic:pic>
              </a:graphicData>
            </a:graphic>
          </wp:inline>
        </w:drawing>
      </w:r>
    </w:p>
    <w:p w14:paraId="53F93DDA" w14:textId="4F390DE3" w:rsidR="004A5D5C" w:rsidRDefault="004A5D5C">
      <w:r>
        <w:rPr>
          <w:b/>
        </w:rPr>
        <w:t xml:space="preserve">Figure 2 </w:t>
      </w:r>
      <w:r w:rsidR="00741C26">
        <w:t>Histograms showing the larval settlement times</w:t>
      </w:r>
      <w:r w:rsidR="00166AD7">
        <w:t xml:space="preserve"> (pelagic larval duration)</w:t>
      </w:r>
      <w:r w:rsidR="00741C26">
        <w:t xml:space="preserve"> from the three spawning events, separated into all particles which reached 500 degree-days (DD) left, and particles which were over the continental shelf at 500 DD right. The red vertical line represents the mean settlement day for each group of particles.</w:t>
      </w:r>
      <w:r>
        <w:br w:type="page"/>
      </w:r>
    </w:p>
    <w:p w14:paraId="6DA7CDE4" w14:textId="1247B448" w:rsidR="005D0E07" w:rsidRDefault="00166AD7" w:rsidP="00D65707">
      <w:r>
        <w:rPr>
          <w:noProof/>
        </w:rPr>
        <w:lastRenderedPageBreak/>
        <w:drawing>
          <wp:inline distT="0" distB="0" distL="0" distR="0" wp14:anchorId="63DBDF88" wp14:editId="542FE12B">
            <wp:extent cx="5731510" cy="7194550"/>
            <wp:effectExtent l="0" t="0" r="2540" b="6350"/>
            <wp:docPr id="5" name="Picture 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aceted_distribution_Final.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7194550"/>
                    </a:xfrm>
                    <a:prstGeom prst="rect">
                      <a:avLst/>
                    </a:prstGeom>
                  </pic:spPr>
                </pic:pic>
              </a:graphicData>
            </a:graphic>
          </wp:inline>
        </w:drawing>
      </w:r>
    </w:p>
    <w:p w14:paraId="1EA7263E" w14:textId="3944FBEA" w:rsidR="00143ED9" w:rsidRDefault="002A0BD6" w:rsidP="00A35718">
      <w:pPr>
        <w:spacing w:line="360" w:lineRule="auto"/>
      </w:pPr>
      <w:r>
        <w:rPr>
          <w:b/>
        </w:rPr>
        <w:t>Fig</w:t>
      </w:r>
      <w:r w:rsidR="004F702E">
        <w:rPr>
          <w:b/>
        </w:rPr>
        <w:t>ure</w:t>
      </w:r>
      <w:r>
        <w:rPr>
          <w:b/>
        </w:rPr>
        <w:t xml:space="preserve"> </w:t>
      </w:r>
      <w:r w:rsidR="004A5D5C">
        <w:rPr>
          <w:b/>
        </w:rPr>
        <w:t>3</w:t>
      </w:r>
      <w:r>
        <w:rPr>
          <w:b/>
        </w:rPr>
        <w:t xml:space="preserve"> </w:t>
      </w:r>
      <w:r w:rsidR="00F32FA7" w:rsidRPr="00F32FA7">
        <w:rPr>
          <w:bCs/>
        </w:rPr>
        <w:t>Relative d</w:t>
      </w:r>
      <w:r w:rsidR="00F561B5">
        <w:t>ensity</w:t>
      </w:r>
      <w:r w:rsidR="00A0543C">
        <w:t xml:space="preserve"> of </w:t>
      </w:r>
      <w:r w:rsidR="00246531">
        <w:t>larvae</w:t>
      </w:r>
      <w:r w:rsidR="00A0543C">
        <w:t xml:space="preserve"> at settlement time (</w:t>
      </w:r>
      <w:r w:rsidR="00F84706">
        <w:t>500</w:t>
      </w:r>
      <w:r w:rsidR="00A0543C">
        <w:t xml:space="preserve"> degree</w:t>
      </w:r>
      <w:r w:rsidR="00866AD6">
        <w:t>-</w:t>
      </w:r>
      <w:r w:rsidR="00A0543C">
        <w:t>days).</w:t>
      </w:r>
      <w:r w:rsidR="00F561B5">
        <w:t xml:space="preserve"> The </w:t>
      </w:r>
      <w:r w:rsidR="000042F1">
        <w:t>black circles with white outlines</w:t>
      </w:r>
      <w:r w:rsidR="00F561B5">
        <w:t xml:space="preserve"> show the release location of the particles</w:t>
      </w:r>
      <w:r w:rsidR="00204BF2">
        <w:t xml:space="preserve"> for each spawning event</w:t>
      </w:r>
      <w:r w:rsidR="00F561B5">
        <w:t>.</w:t>
      </w:r>
      <w:r w:rsidR="00A0543C">
        <w:t xml:space="preserve"> </w:t>
      </w:r>
      <w:r w:rsidR="00741C26">
        <w:t xml:space="preserve">The 200m isobath indicating the edge of the continental shelf is shown as a solid black line within the model boundaries (dashed line). </w:t>
      </w:r>
      <w:r w:rsidR="00246531">
        <w:t>The density colour scale is consistent between subplots but n</w:t>
      </w:r>
      <w:r w:rsidR="00733E91">
        <w:t>ote the non-linear colour scale.</w:t>
      </w:r>
      <w:r w:rsidR="00CC4E20">
        <w:t xml:space="preserve"> </w:t>
      </w:r>
      <w:r w:rsidR="00143ED9">
        <w:br w:type="page"/>
      </w:r>
    </w:p>
    <w:p w14:paraId="578EBF98" w14:textId="77777777" w:rsidR="00113AD5" w:rsidRPr="00741C26" w:rsidRDefault="00113AD5" w:rsidP="00113AD5">
      <w:pPr>
        <w:spacing w:line="360" w:lineRule="auto"/>
        <w:rPr>
          <w:color w:val="FF0000"/>
        </w:rPr>
      </w:pPr>
      <w:r>
        <w:rPr>
          <w:noProof/>
        </w:rPr>
        <w:lastRenderedPageBreak/>
        <w:drawing>
          <wp:inline distT="0" distB="0" distL="0" distR="0" wp14:anchorId="65ACB1B8" wp14:editId="2D2ADB41">
            <wp:extent cx="5731510" cy="4037965"/>
            <wp:effectExtent l="0" t="0" r="254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31510" cy="4037965"/>
                    </a:xfrm>
                    <a:prstGeom prst="rect">
                      <a:avLst/>
                    </a:prstGeom>
                    <a:noFill/>
                    <a:ln>
                      <a:noFill/>
                    </a:ln>
                  </pic:spPr>
                </pic:pic>
              </a:graphicData>
            </a:graphic>
          </wp:inline>
        </w:drawing>
      </w:r>
    </w:p>
    <w:p w14:paraId="26811787" w14:textId="13975847" w:rsidR="00113AD5" w:rsidRDefault="00113AD5" w:rsidP="00113AD5">
      <w:pPr>
        <w:spacing w:line="360" w:lineRule="auto"/>
      </w:pPr>
      <w:r>
        <w:rPr>
          <w:b/>
        </w:rPr>
        <w:t xml:space="preserve">Figure 4 </w:t>
      </w:r>
      <w:r>
        <w:rPr>
          <w:bCs/>
        </w:rPr>
        <w:t>Settlement contributions of different spawning periods for a) percentage of particles on the continental shelf within each spawning event and, b) As a percentage of all particles settled on the continental shelf (combined spawning events). All error bars show standard error.</w:t>
      </w:r>
    </w:p>
    <w:p w14:paraId="01F9CC84" w14:textId="5BCEDA5B" w:rsidR="00143ED9" w:rsidRDefault="00B94063" w:rsidP="00143ED9">
      <w:pPr>
        <w:spacing w:line="360" w:lineRule="auto"/>
      </w:pPr>
      <w:r>
        <w:rPr>
          <w:noProof/>
        </w:rPr>
        <w:lastRenderedPageBreak/>
        <w:drawing>
          <wp:inline distT="0" distB="0" distL="0" distR="0" wp14:anchorId="7A862171" wp14:editId="6A867213">
            <wp:extent cx="5731510" cy="4037965"/>
            <wp:effectExtent l="0" t="0" r="254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31510" cy="4037965"/>
                    </a:xfrm>
                    <a:prstGeom prst="rect">
                      <a:avLst/>
                    </a:prstGeom>
                    <a:noFill/>
                    <a:ln>
                      <a:noFill/>
                    </a:ln>
                  </pic:spPr>
                </pic:pic>
              </a:graphicData>
            </a:graphic>
          </wp:inline>
        </w:drawing>
      </w:r>
    </w:p>
    <w:p w14:paraId="67279C13" w14:textId="5E62B8F0" w:rsidR="00143ED9" w:rsidRDefault="00143ED9" w:rsidP="00143ED9">
      <w:pPr>
        <w:spacing w:line="360" w:lineRule="auto"/>
        <w:rPr>
          <w:color w:val="FF0000"/>
        </w:rPr>
      </w:pPr>
      <w:r>
        <w:rPr>
          <w:b/>
        </w:rPr>
        <w:t xml:space="preserve">Figure </w:t>
      </w:r>
      <w:r w:rsidR="00113AD5">
        <w:rPr>
          <w:b/>
        </w:rPr>
        <w:t>5</w:t>
      </w:r>
      <w:r>
        <w:rPr>
          <w:b/>
        </w:rPr>
        <w:t xml:space="preserve"> </w:t>
      </w:r>
      <w:r w:rsidR="008D1FC4">
        <w:t>Proportion</w:t>
      </w:r>
      <w:r>
        <w:t xml:space="preserve"> of settled larvae (on the continental shelf) at 500 degree</w:t>
      </w:r>
      <w:r w:rsidR="00866AD6">
        <w:t>-</w:t>
      </w:r>
      <w:r>
        <w:t>days originating from each of the modelled spawning events</w:t>
      </w:r>
      <w:r w:rsidR="008D1FC4">
        <w:t>, using 1</w:t>
      </w:r>
      <w:r w:rsidR="008D1FC4" w:rsidRPr="0028540C">
        <w:rPr>
          <w:rFonts w:cstheme="minorHAnsi"/>
        </w:rPr>
        <w:t>°</w:t>
      </w:r>
      <w:r w:rsidR="008D1FC4">
        <w:t xml:space="preserve"> latitude</w:t>
      </w:r>
      <w:r w:rsidR="00741C26">
        <w:t xml:space="preserve"> settlement</w:t>
      </w:r>
      <w:r w:rsidR="008D1FC4">
        <w:t xml:space="preserve"> bins</w:t>
      </w:r>
      <w:r>
        <w:t>.</w:t>
      </w:r>
      <w:r w:rsidR="008D1FC4">
        <w:t xml:space="preserve"> </w:t>
      </w:r>
      <w:r w:rsidR="00741C26">
        <w:rPr>
          <w:color w:val="FF0000"/>
        </w:rPr>
        <w:t xml:space="preserve"> </w:t>
      </w:r>
    </w:p>
    <w:p w14:paraId="3B1F611C" w14:textId="152195D3" w:rsidR="008C0EC7" w:rsidRDefault="008C0EC7" w:rsidP="00143ED9">
      <w:pPr>
        <w:spacing w:line="360" w:lineRule="auto"/>
        <w:rPr>
          <w:color w:val="FF0000"/>
        </w:rPr>
      </w:pPr>
    </w:p>
    <w:p w14:paraId="3B420C54" w14:textId="261C831E" w:rsidR="00143ED9" w:rsidRPr="00A0351F" w:rsidRDefault="008C0EC7" w:rsidP="000C789E">
      <w:pPr>
        <w:rPr>
          <w:b/>
        </w:rPr>
      </w:pPr>
      <w:r>
        <w:rPr>
          <w:color w:val="FF0000"/>
        </w:rPr>
        <w:br w:type="page"/>
      </w:r>
    </w:p>
    <w:p w14:paraId="20242EE8" w14:textId="7F80AF14" w:rsidR="005A34A6" w:rsidRDefault="005A34A6" w:rsidP="00F9321D"/>
    <w:p w14:paraId="06C99611" w14:textId="64FB3279" w:rsidR="006C39C4" w:rsidRDefault="006C39C4" w:rsidP="00F9321D">
      <w:r>
        <w:rPr>
          <w:noProof/>
        </w:rPr>
        <w:drawing>
          <wp:inline distT="0" distB="0" distL="0" distR="0" wp14:anchorId="5266D632" wp14:editId="53A32E6E">
            <wp:extent cx="5731510" cy="403923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31510" cy="4039235"/>
                    </a:xfrm>
                    <a:prstGeom prst="rect">
                      <a:avLst/>
                    </a:prstGeom>
                    <a:noFill/>
                    <a:ln>
                      <a:noFill/>
                    </a:ln>
                  </pic:spPr>
                </pic:pic>
              </a:graphicData>
            </a:graphic>
          </wp:inline>
        </w:drawing>
      </w:r>
    </w:p>
    <w:p w14:paraId="2017F05F" w14:textId="6B64ACFC" w:rsidR="00A25863" w:rsidRDefault="00756D8C">
      <w:r w:rsidRPr="007365AC">
        <w:rPr>
          <w:b/>
          <w:bCs/>
        </w:rPr>
        <w:t xml:space="preserve">Figure </w:t>
      </w:r>
      <w:r w:rsidR="007365AC" w:rsidRPr="007365AC">
        <w:rPr>
          <w:b/>
          <w:bCs/>
        </w:rPr>
        <w:t>6</w:t>
      </w:r>
      <w:r>
        <w:t xml:space="preserve"> </w:t>
      </w:r>
      <w:r w:rsidR="007365AC">
        <w:t>Connectivity matrix for the backwards simulations for all particles which reached 500 DD on the continental shelf. The y-axis (source) represents the particle release latitudes detailed in Table 1 and Figure 1. The x-axis represent</w:t>
      </w:r>
      <w:r w:rsidR="007365AC" w:rsidRPr="00AF29CA">
        <w:rPr>
          <w:rFonts w:cstheme="minorHAnsi"/>
        </w:rPr>
        <w:t>s the</w:t>
      </w:r>
      <w:r w:rsidR="00AF29CA" w:rsidRPr="00AF29CA">
        <w:rPr>
          <w:rFonts w:cstheme="minorHAnsi"/>
        </w:rPr>
        <w:t xml:space="preserve"> 1°</w:t>
      </w:r>
      <w:r w:rsidR="007365AC" w:rsidRPr="00AF29CA">
        <w:rPr>
          <w:rFonts w:cstheme="minorHAnsi"/>
        </w:rPr>
        <w:t xml:space="preserve"> settlement</w:t>
      </w:r>
      <w:r w:rsidR="007365AC">
        <w:t xml:space="preserve"> </w:t>
      </w:r>
      <w:r w:rsidR="00AF29CA">
        <w:t>latitude band.</w:t>
      </w:r>
      <w:r w:rsidR="00A25863">
        <w:br w:type="page"/>
      </w:r>
    </w:p>
    <w:p w14:paraId="65EB67C3" w14:textId="3DE80704" w:rsidR="00A25863" w:rsidRDefault="0016228A" w:rsidP="00F9321D">
      <w:r>
        <w:rPr>
          <w:noProof/>
        </w:rPr>
        <w:lastRenderedPageBreak/>
        <w:drawing>
          <wp:inline distT="0" distB="0" distL="0" distR="0" wp14:anchorId="7E7C6A28" wp14:editId="5D3C15F5">
            <wp:extent cx="5731510" cy="4037965"/>
            <wp:effectExtent l="0" t="0" r="254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31510" cy="4037965"/>
                    </a:xfrm>
                    <a:prstGeom prst="rect">
                      <a:avLst/>
                    </a:prstGeom>
                    <a:noFill/>
                    <a:ln>
                      <a:noFill/>
                    </a:ln>
                  </pic:spPr>
                </pic:pic>
              </a:graphicData>
            </a:graphic>
          </wp:inline>
        </w:drawing>
      </w:r>
    </w:p>
    <w:p w14:paraId="6B2CEFAD" w14:textId="7CF683AB" w:rsidR="00A25863" w:rsidRPr="0027096E" w:rsidRDefault="001F05FB" w:rsidP="00F9321D">
      <w:pPr>
        <w:rPr>
          <w:b/>
          <w:bCs/>
        </w:rPr>
      </w:pPr>
      <w:r w:rsidRPr="001F05FB">
        <w:rPr>
          <w:b/>
        </w:rPr>
        <w:t>Figure 7</w:t>
      </w:r>
      <w:r>
        <w:t xml:space="preserve"> Catch-per-unit-effort from the Gippsland Lakes in Victoria for </w:t>
      </w:r>
      <w:r w:rsidR="00A57E84" w:rsidRPr="00A57E84">
        <w:rPr>
          <w:i/>
          <w:iCs/>
        </w:rPr>
        <w:t>P. saltatrix</w:t>
      </w:r>
      <w:r>
        <w:t xml:space="preserve"> caught in </w:t>
      </w:r>
      <w:r w:rsidR="002B5CB2">
        <w:t>seine</w:t>
      </w:r>
      <w:r>
        <w:t xml:space="preserve"> nets (kg </w:t>
      </w:r>
      <w:r w:rsidR="002B5CB2">
        <w:t>shot</w:t>
      </w:r>
      <w:r>
        <w:rPr>
          <w:vertAlign w:val="superscript"/>
        </w:rPr>
        <w:t>-1</w:t>
      </w:r>
      <w:r>
        <w:t xml:space="preserve">, black solid line) and the </w:t>
      </w:r>
      <w:r w:rsidR="00DA151B">
        <w:t>2-year lagged</w:t>
      </w:r>
      <w:r>
        <w:t xml:space="preserve"> relative predicted settlement of </w:t>
      </w:r>
      <w:r>
        <w:rPr>
          <w:i/>
        </w:rPr>
        <w:t xml:space="preserve">P. saltatrix </w:t>
      </w:r>
      <w:r w:rsidRPr="001F05FB">
        <w:t>larvae</w:t>
      </w:r>
      <w:r>
        <w:rPr>
          <w:i/>
        </w:rPr>
        <w:t xml:space="preserve"> </w:t>
      </w:r>
      <w:r>
        <w:t xml:space="preserve">south of </w:t>
      </w:r>
      <w:r w:rsidR="002B5CB2" w:rsidRPr="00DF6E4F">
        <w:rPr>
          <w:rFonts w:cstheme="minorHAnsi"/>
        </w:rPr>
        <w:t>37°</w:t>
      </w:r>
      <w:r w:rsidR="002B5CB2">
        <w:t xml:space="preserve"> S</w:t>
      </w:r>
      <w:r>
        <w:t xml:space="preserve"> (red dashed line). </w:t>
      </w:r>
      <w:r w:rsidR="00D25853">
        <w:t xml:space="preserve">The Pearson correlation coefficient of these two datasets is </w:t>
      </w:r>
      <w:r w:rsidR="00D25853">
        <w:rPr>
          <w:i/>
        </w:rPr>
        <w:t>r</w:t>
      </w:r>
      <w:r w:rsidR="00D25853">
        <w:t xml:space="preserve"> = 0.</w:t>
      </w:r>
      <w:r w:rsidR="002B5CB2">
        <w:t>463</w:t>
      </w:r>
      <w:r w:rsidR="0058671E">
        <w:t xml:space="preserve"> (</w:t>
      </w:r>
      <w:r w:rsidR="0058671E">
        <w:rPr>
          <w:i/>
        </w:rPr>
        <w:t>P</w:t>
      </w:r>
      <w:r w:rsidR="0058671E">
        <w:t xml:space="preserve"> = 0.0</w:t>
      </w:r>
      <w:r w:rsidR="002B5CB2">
        <w:t>34</w:t>
      </w:r>
      <w:r w:rsidR="0058671E">
        <w:t>)</w:t>
      </w:r>
      <w:r w:rsidR="00D25853">
        <w:t xml:space="preserve">. </w:t>
      </w:r>
      <w:r>
        <w:t>Note the predicted larval settlement is on a log</w:t>
      </w:r>
      <w:r>
        <w:rPr>
          <w:vertAlign w:val="subscript"/>
        </w:rPr>
        <w:t>10</w:t>
      </w:r>
      <w:r>
        <w:t xml:space="preserve"> scale.</w:t>
      </w:r>
    </w:p>
    <w:p w14:paraId="4C0FE580" w14:textId="31B45314" w:rsidR="00152C86" w:rsidRPr="0007418E" w:rsidRDefault="00DA4AA9" w:rsidP="00D65707">
      <w:pPr>
        <w:rPr>
          <w:b/>
        </w:rPr>
      </w:pPr>
      <w:r>
        <w:br w:type="page"/>
      </w:r>
      <w:r w:rsidR="0007418E">
        <w:rPr>
          <w:b/>
        </w:rPr>
        <w:lastRenderedPageBreak/>
        <w:t>References</w:t>
      </w:r>
    </w:p>
    <w:p w14:paraId="03AFA634" w14:textId="77777777" w:rsidR="00684E77" w:rsidRPr="00684E77" w:rsidRDefault="00152C86" w:rsidP="00684E77">
      <w:pPr>
        <w:pStyle w:val="EndNoteBibliography"/>
        <w:spacing w:after="0"/>
        <w:ind w:left="720" w:hanging="720"/>
      </w:pPr>
      <w:r>
        <w:fldChar w:fldCharType="begin"/>
      </w:r>
      <w:r>
        <w:instrText xml:space="preserve"> ADDIN EN.REFLIST </w:instrText>
      </w:r>
      <w:r>
        <w:fldChar w:fldCharType="separate"/>
      </w:r>
      <w:r w:rsidR="00684E77" w:rsidRPr="00684E77">
        <w:t xml:space="preserve">Andrello M, Mouillot D, Beuvier J, Albouy C, Thuiller W, Manel S (2013) Low Connectivity between Mediterranean Marine Protected Areas: A Biophysical Modeling Approach for the Dusky Grouper </w:t>
      </w:r>
      <w:r w:rsidR="00684E77" w:rsidRPr="00684E77">
        <w:rPr>
          <w:i/>
        </w:rPr>
        <w:t>Epinephelus marginatus</w:t>
      </w:r>
      <w:r w:rsidR="00684E77" w:rsidRPr="00684E77">
        <w:t>. PLOS ONE 8: e68564 doi 10.1371/journal.pone.0068564</w:t>
      </w:r>
    </w:p>
    <w:p w14:paraId="4188E091" w14:textId="794FEF5F" w:rsidR="00684E77" w:rsidRPr="00684E77" w:rsidRDefault="00684E77" w:rsidP="00684E77">
      <w:pPr>
        <w:pStyle w:val="EndNoteBibliography"/>
        <w:spacing w:after="0"/>
        <w:ind w:left="720" w:hanging="720"/>
        <w:rPr>
          <w:u w:val="single"/>
        </w:rPr>
      </w:pPr>
      <w:r w:rsidRPr="00684E77">
        <w:t xml:space="preserve">Brodie S, Litherland L, Stewart J, Schilling HT, Pepperell JG, Suthers IM (2018) Citizen science records describe the distribution and migratory behaviour of a piscivorous predator, </w:t>
      </w:r>
      <w:r w:rsidRPr="00684E77">
        <w:rPr>
          <w:i/>
        </w:rPr>
        <w:t>Pomatomus saltatrix</w:t>
      </w:r>
      <w:r w:rsidRPr="00684E77">
        <w:t xml:space="preserve">. ICES J Mar Sci 75: 1573-1582 doi </w:t>
      </w:r>
      <w:hyperlink r:id="rId42" w:history="1">
        <w:r w:rsidRPr="00684E77">
          <w:rPr>
            <w:rStyle w:val="Hyperlink"/>
          </w:rPr>
          <w:t>https://doi.org/10.1093/icesjms/fsy057</w:t>
        </w:r>
      </w:hyperlink>
    </w:p>
    <w:p w14:paraId="37612194" w14:textId="77777777" w:rsidR="00684E77" w:rsidRPr="00684E77" w:rsidRDefault="00684E77" w:rsidP="00684E77">
      <w:pPr>
        <w:pStyle w:val="EndNoteBibliography"/>
        <w:spacing w:after="0"/>
        <w:ind w:left="720" w:hanging="720"/>
      </w:pPr>
      <w:r w:rsidRPr="00684E77">
        <w:t>Cetina-Heredia P, Roughan M, Liggins G, Coleman MA, Jeffs A (2019) Mesoscale circulation determines broad spatio-temporal settlement patterns of lobster. PLOS ONE 14: e0211722 doi 10.1371/journal.pone.0211722</w:t>
      </w:r>
    </w:p>
    <w:p w14:paraId="215E29E3" w14:textId="77777777" w:rsidR="00684E77" w:rsidRPr="00684E77" w:rsidRDefault="00684E77" w:rsidP="00684E77">
      <w:pPr>
        <w:pStyle w:val="EndNoteBibliography"/>
        <w:spacing w:after="0"/>
        <w:ind w:left="720" w:hanging="720"/>
      </w:pPr>
      <w:r w:rsidRPr="00684E77">
        <w:t>Cetina-Heredia P, Roughan M, van Sebille E, Coleman MA (2014) Long-term trends in the East Australian Current separation latitude and eddy driven transport. J Geophys Res (C Oceans) 119: 4351-4366 doi 10.1002/2014JC010071</w:t>
      </w:r>
    </w:p>
    <w:p w14:paraId="24F09981" w14:textId="77777777" w:rsidR="00684E77" w:rsidRPr="00684E77" w:rsidRDefault="00684E77" w:rsidP="00684E77">
      <w:pPr>
        <w:pStyle w:val="EndNoteBibliography"/>
        <w:spacing w:after="0"/>
        <w:ind w:left="720" w:hanging="720"/>
      </w:pPr>
      <w:r w:rsidRPr="00684E77">
        <w:t>Cetina-Heredia P, Roughan M, van Sebille E, Feng M, Coleman MA (2015) Strengthened currents override the effect of warming on lobster larval dispersal and survival. Global Change Biol 21: 4377-4386 doi 10.1111/gcb.13063</w:t>
      </w:r>
    </w:p>
    <w:p w14:paraId="65377C2D" w14:textId="77777777" w:rsidR="00684E77" w:rsidRPr="00684E77" w:rsidRDefault="00684E77" w:rsidP="00684E77">
      <w:pPr>
        <w:pStyle w:val="EndNoteBibliography"/>
        <w:spacing w:after="0"/>
        <w:ind w:left="720" w:hanging="720"/>
      </w:pPr>
      <w:r w:rsidRPr="00684E77">
        <w:t xml:space="preserve">CNES (2015) SSALTO/DUACS User Handbook: (M)SLA and (M)ADT Near-Real Time and Delayed Time Products. AVISO Satellite Altimetry Data  </w:t>
      </w:r>
    </w:p>
    <w:p w14:paraId="353188BD" w14:textId="77777777" w:rsidR="00684E77" w:rsidRPr="00684E77" w:rsidRDefault="00684E77" w:rsidP="00684E77">
      <w:pPr>
        <w:pStyle w:val="EndNoteBibliography"/>
        <w:spacing w:after="0"/>
        <w:ind w:left="720" w:hanging="720"/>
      </w:pPr>
      <w:r w:rsidRPr="00684E77">
        <w:t>Coleman MA, Feng M, Roughan M, Cetina-Heredia P, Connell SD (2013) Temperate shelf water dispersal by Australian boundary currents: Implications for population connectivity. Limnology and Oceanography: Fluids and Environments 3: 295-309 doi 10.1215/21573689-2409306</w:t>
      </w:r>
    </w:p>
    <w:p w14:paraId="1F4F1E7D" w14:textId="77777777" w:rsidR="00684E77" w:rsidRPr="00684E77" w:rsidRDefault="00684E77" w:rsidP="00684E77">
      <w:pPr>
        <w:pStyle w:val="EndNoteBibliography"/>
        <w:spacing w:after="0"/>
        <w:ind w:left="720" w:hanging="720"/>
      </w:pPr>
      <w:r w:rsidRPr="00684E77">
        <w:t>Coleman MA, Roughan M, Macdonald HS, Connell SD, Gillanders BM, Kelaher BP, Steinberg PD (2011) Variation in the strength of continental boundary currents determines continent-wide connectivity in kelp. J Ecol 99: 1026-1032 doi doi:10.1111/j.1365-2745.2011.01822.x</w:t>
      </w:r>
    </w:p>
    <w:p w14:paraId="404C2AAF" w14:textId="1D7138DB" w:rsidR="00684E77" w:rsidRPr="00684E77" w:rsidRDefault="00684E77" w:rsidP="00684E77">
      <w:pPr>
        <w:pStyle w:val="EndNoteBibliography"/>
        <w:spacing w:after="0"/>
        <w:ind w:left="720" w:hanging="720"/>
      </w:pPr>
      <w:r w:rsidRPr="00684E77">
        <w:t xml:space="preserve">Condie SA, Mansbridge JV, Cahill ML (2011) Contrasting local retention and cross-shore transports of the East Australian Current and the Leeuwin Current and their relative influences on the life histories of small pelagic fishes. Deep Sea Research Part II: Topical Studies in Oceanography 58: 606-615 doi </w:t>
      </w:r>
      <w:hyperlink r:id="rId43" w:history="1">
        <w:r w:rsidRPr="00684E77">
          <w:rPr>
            <w:rStyle w:val="Hyperlink"/>
          </w:rPr>
          <w:t>https://doi.org/10.1016/j.dsr2.2010.06.003</w:t>
        </w:r>
      </w:hyperlink>
    </w:p>
    <w:p w14:paraId="2CA18C1D" w14:textId="77777777" w:rsidR="00684E77" w:rsidRPr="00684E77" w:rsidRDefault="00684E77" w:rsidP="00684E77">
      <w:pPr>
        <w:pStyle w:val="EndNoteBibliography"/>
        <w:spacing w:after="0"/>
        <w:ind w:left="720" w:hanging="720"/>
      </w:pPr>
      <w:r w:rsidRPr="00684E77">
        <w:t>Cowen RK, Paris CB, Srinivasan A (2006) Scaling of Connectivity in Marine Populations. Science 311: 522 doi 10.1126/science.1122039</w:t>
      </w:r>
    </w:p>
    <w:p w14:paraId="3C561FF5" w14:textId="77777777" w:rsidR="00684E77" w:rsidRPr="00684E77" w:rsidRDefault="00684E77" w:rsidP="00684E77">
      <w:pPr>
        <w:pStyle w:val="EndNoteBibliography"/>
        <w:spacing w:after="0"/>
        <w:ind w:left="720" w:hanging="720"/>
      </w:pPr>
      <w:r w:rsidRPr="00684E77">
        <w:t>Cowen RK, Sponaugle S (2009) Larval Dispersal and Marine Population Connectivity. Annual Review of Marine Science 1: 443-466 doi 10.1146/annurev.marine.010908.163757</w:t>
      </w:r>
    </w:p>
    <w:p w14:paraId="0B8637AE" w14:textId="77777777" w:rsidR="00684E77" w:rsidRPr="00684E77" w:rsidRDefault="00684E77" w:rsidP="00684E77">
      <w:pPr>
        <w:pStyle w:val="EndNoteBibliography"/>
        <w:spacing w:after="0"/>
        <w:ind w:left="720" w:hanging="720"/>
      </w:pPr>
      <w:r w:rsidRPr="00684E77">
        <w:t xml:space="preserve">Davies KTA, Gentleman WC, DiBacco C, Johnson CL (2014) Semi-annual spawning in marine scallops strengthens larval recruitment and connectivity on Georges Bank: a model study. Mar Ecol Prog Ser 516: 209-227 </w:t>
      </w:r>
    </w:p>
    <w:p w14:paraId="40E0D5D2" w14:textId="77777777" w:rsidR="00684E77" w:rsidRPr="00684E77" w:rsidRDefault="00684E77" w:rsidP="00684E77">
      <w:pPr>
        <w:pStyle w:val="EndNoteBibliography"/>
        <w:spacing w:after="0"/>
        <w:ind w:left="720" w:hanging="720"/>
      </w:pPr>
      <w:r w:rsidRPr="00684E77">
        <w:t>Delandmeter P, van Sebille E (2019) The Parcels v2.0 Lagrangian framework: new field interpolation schemes. Geosci Model Dev Discuss 2019: 1-24 doi 10.5194/gmd-2018-339</w:t>
      </w:r>
    </w:p>
    <w:p w14:paraId="675C27F1" w14:textId="77777777" w:rsidR="00684E77" w:rsidRPr="00684E77" w:rsidRDefault="00684E77" w:rsidP="00684E77">
      <w:pPr>
        <w:pStyle w:val="EndNoteBibliography"/>
        <w:spacing w:after="0"/>
        <w:ind w:left="720" w:hanging="720"/>
      </w:pPr>
      <w:r w:rsidRPr="00684E77">
        <w:t xml:space="preserve">Deuel DG, Clark JR, Mansueti AJ (1966) Description of embryonic and early larval stages of bluefish, </w:t>
      </w:r>
      <w:r w:rsidRPr="00684E77">
        <w:rPr>
          <w:i/>
        </w:rPr>
        <w:t>Pomatomus saltatrix</w:t>
      </w:r>
      <w:r w:rsidRPr="00684E77">
        <w:t xml:space="preserve">. Trans Am Fish Soc 95: 264-271 </w:t>
      </w:r>
    </w:p>
    <w:p w14:paraId="0EF17E64" w14:textId="77777777" w:rsidR="00684E77" w:rsidRPr="00684E77" w:rsidRDefault="00684E77" w:rsidP="00684E77">
      <w:pPr>
        <w:pStyle w:val="EndNoteBibliography"/>
        <w:spacing w:after="0"/>
        <w:ind w:left="720" w:hanging="720"/>
      </w:pPr>
      <w:r w:rsidRPr="00684E77">
        <w:t>Everett JD, Baird ME, Oke PR, Suthers IM (2012) An avenue of eddies: Quantifying the biophysical properties of mesoscale eddies in the Tasman Sea. Geophys Res Lett 39: n/a-n/a doi 10.1029/2012GL053091</w:t>
      </w:r>
    </w:p>
    <w:p w14:paraId="51D23D7F" w14:textId="77777777" w:rsidR="00684E77" w:rsidRPr="00684E77" w:rsidRDefault="00684E77" w:rsidP="00684E77">
      <w:pPr>
        <w:pStyle w:val="EndNoteBibliography"/>
        <w:spacing w:after="0"/>
        <w:ind w:left="720" w:hanging="720"/>
      </w:pPr>
      <w:r w:rsidRPr="00684E77">
        <w:t>Everett JD, Sebille E, Taylor MD, Suthers IM, Setio C, Cetina-Heredia P, Smith JA (2017) Dispersal of Eastern King Prawn larvae in a western boundary current: New insights from particle tracking. Fish Oceanogr 26: 513-525 doi doi:10.1111/fog.12213</w:t>
      </w:r>
    </w:p>
    <w:p w14:paraId="42926380" w14:textId="77777777" w:rsidR="00684E77" w:rsidRPr="00684E77" w:rsidRDefault="00684E77" w:rsidP="00684E77">
      <w:pPr>
        <w:pStyle w:val="EndNoteBibliography"/>
        <w:spacing w:after="0"/>
        <w:ind w:left="720" w:hanging="720"/>
      </w:pPr>
      <w:r w:rsidRPr="00684E77">
        <w:t xml:space="preserve">Fiksen Ø, Jørgensen C, Kristiansen T, Vikebø¸ F, Huse G (2007) Linking behavioural ecology and oceanography: larval behaviour determines growth, mortality and dispersal. Mar Ecol Prog Ser 347: 195-205 </w:t>
      </w:r>
    </w:p>
    <w:p w14:paraId="02E7D5C9" w14:textId="77777777" w:rsidR="00684E77" w:rsidRPr="00684E77" w:rsidRDefault="00684E77" w:rsidP="00684E77">
      <w:pPr>
        <w:pStyle w:val="EndNoteBibliography"/>
        <w:spacing w:after="0"/>
        <w:ind w:left="720" w:hanging="720"/>
      </w:pPr>
      <w:r w:rsidRPr="00684E77">
        <w:lastRenderedPageBreak/>
        <w:t>Fraser CI, Morrison AK, Hogg AM, Macaya EC, van Sebille E, Ryan PG, Padovan A, Jack C, Valdivia N, Waters JM (2018) Antarctica’s ecological isolation will be broken by storm-driven dispersal and warming. Nature Climate Change 8: 704-708 doi 10.1038/s41558-018-0209-7</w:t>
      </w:r>
    </w:p>
    <w:p w14:paraId="62A23765" w14:textId="77777777" w:rsidR="00684E77" w:rsidRPr="00684E77" w:rsidRDefault="00684E77" w:rsidP="00684E77">
      <w:pPr>
        <w:pStyle w:val="EndNoteBibliography"/>
        <w:spacing w:after="0"/>
        <w:ind w:left="720" w:hanging="720"/>
      </w:pPr>
      <w:r w:rsidRPr="00684E77">
        <w:t xml:space="preserve">Gallego A, North EW, Petitgas P (2007) Introduction: status and future of modelling physical-biological interactions during the early life of fishes. Mar Ecol Prog Ser 347: 121-126 </w:t>
      </w:r>
    </w:p>
    <w:p w14:paraId="5991E3BB" w14:textId="2CA46EF5" w:rsidR="00684E77" w:rsidRPr="00684E77" w:rsidRDefault="00684E77" w:rsidP="00684E77">
      <w:pPr>
        <w:pStyle w:val="EndNoteBibliography"/>
        <w:spacing w:after="0"/>
        <w:ind w:left="720" w:hanging="720"/>
      </w:pPr>
      <w:r w:rsidRPr="00684E77">
        <w:t xml:space="preserve">Green BS, Fisher R (2004) Temperature influences swimming speed, growth and larval duration in coral reef fish larvae. J Exp Mar Biol Ecol 299: 115-132 doi </w:t>
      </w:r>
      <w:hyperlink r:id="rId44" w:history="1">
        <w:r w:rsidRPr="00684E77">
          <w:rPr>
            <w:rStyle w:val="Hyperlink"/>
          </w:rPr>
          <w:t>https://doi.org/10.1016/j.jembe.2003.09.001</w:t>
        </w:r>
      </w:hyperlink>
    </w:p>
    <w:p w14:paraId="7E9C6A3F" w14:textId="77777777" w:rsidR="00684E77" w:rsidRPr="00684E77" w:rsidRDefault="00684E77" w:rsidP="00684E77">
      <w:pPr>
        <w:pStyle w:val="EndNoteBibliography"/>
        <w:spacing w:after="0"/>
        <w:ind w:left="720" w:hanging="720"/>
      </w:pPr>
      <w:r w:rsidRPr="00684E77">
        <w:t xml:space="preserve">Hare JA, Cowen RK (1994) Ontogeny and otolith microstructure of bluefish </w:t>
      </w:r>
      <w:r w:rsidRPr="00684E77">
        <w:rPr>
          <w:i/>
        </w:rPr>
        <w:t>Pomatomus saltatrix</w:t>
      </w:r>
      <w:r w:rsidRPr="00684E77">
        <w:t xml:space="preserve"> (Pisces: Pomatomidae). Mar Biol 118: 541-550 doi 10.1007/bf00347500</w:t>
      </w:r>
    </w:p>
    <w:p w14:paraId="2AC5C72C" w14:textId="77777777" w:rsidR="00684E77" w:rsidRPr="00684E77" w:rsidRDefault="00684E77" w:rsidP="00684E77">
      <w:pPr>
        <w:pStyle w:val="EndNoteBibliography"/>
        <w:spacing w:after="0"/>
        <w:ind w:left="720" w:hanging="720"/>
      </w:pPr>
      <w:r w:rsidRPr="00684E77">
        <w:t xml:space="preserve">Hare JA, Cowen RK (1995) Effect of age, growth rate, and ontogeny on the otolith size – fish size relationship in bluefish, </w:t>
      </w:r>
      <w:r w:rsidRPr="00684E77">
        <w:rPr>
          <w:i/>
        </w:rPr>
        <w:t>Pomatomus saltatrix</w:t>
      </w:r>
      <w:r w:rsidRPr="00684E77">
        <w:t>, and the implications for back-calculation of size in fish early life history stages. Can J Fish Aquat Sci 52: 1909-1922 doi 10.1139/f95-783</w:t>
      </w:r>
    </w:p>
    <w:p w14:paraId="29BCD463" w14:textId="77777777" w:rsidR="00684E77" w:rsidRPr="00684E77" w:rsidRDefault="00684E77" w:rsidP="00684E77">
      <w:pPr>
        <w:pStyle w:val="EndNoteBibliography"/>
        <w:spacing w:after="0"/>
        <w:ind w:left="720" w:hanging="720"/>
      </w:pPr>
      <w:r w:rsidRPr="00684E77">
        <w:t>Hare JA, Cowen RK (1996) Transport mechanisms of larval and pelagic juvenile bluefish (</w:t>
      </w:r>
      <w:r w:rsidRPr="00684E77">
        <w:rPr>
          <w:i/>
        </w:rPr>
        <w:t>Pomatomus saltatrix</w:t>
      </w:r>
      <w:r w:rsidRPr="00684E77">
        <w:t>) from South Atlantic Bight spawning grounds to Middle Atlantic Bight nursery habitats. Limnol Oceanogr 41: 1264-1280 doi 10.4319/lo.1996.41.6.1264</w:t>
      </w:r>
    </w:p>
    <w:p w14:paraId="7610360C" w14:textId="77777777" w:rsidR="00684E77" w:rsidRPr="00684E77" w:rsidRDefault="00684E77" w:rsidP="00684E77">
      <w:pPr>
        <w:pStyle w:val="EndNoteBibliography"/>
        <w:spacing w:after="0"/>
        <w:ind w:left="720" w:hanging="720"/>
      </w:pPr>
      <w:r w:rsidRPr="00684E77">
        <w:t xml:space="preserve">Hare JA, Cowen RK (1997) Size, growth, development, and survival of the planktonic larvae of </w:t>
      </w:r>
      <w:r w:rsidRPr="00684E77">
        <w:rPr>
          <w:i/>
        </w:rPr>
        <w:t>Pomatomus saltatrix</w:t>
      </w:r>
      <w:r w:rsidRPr="00684E77">
        <w:t xml:space="preserve"> (Pisces: Pomatomidae). Ecology 78: 2415-2431 doi 10.1890/0012-9658(1997)078[2415:sgdaso]2.0.co;2</w:t>
      </w:r>
    </w:p>
    <w:p w14:paraId="66133310" w14:textId="77777777" w:rsidR="00684E77" w:rsidRPr="00684E77" w:rsidRDefault="00684E77" w:rsidP="00684E77">
      <w:pPr>
        <w:pStyle w:val="EndNoteBibliography"/>
        <w:spacing w:after="0"/>
        <w:ind w:left="720" w:hanging="720"/>
      </w:pPr>
      <w:r w:rsidRPr="00684E77">
        <w:t>Hellweger FL, van Sebille E, Fredrick ND (2014) Biogeographic patterns in ocean microbes emerge in a neutral agent-based model. Science 345: 1346-1349 doi 10.1126/science.1254421</w:t>
      </w:r>
    </w:p>
    <w:p w14:paraId="72952BAA" w14:textId="77777777" w:rsidR="00684E77" w:rsidRPr="00684E77" w:rsidRDefault="00684E77" w:rsidP="00684E77">
      <w:pPr>
        <w:pStyle w:val="EndNoteBibliography"/>
        <w:spacing w:after="0"/>
        <w:ind w:left="720" w:hanging="720"/>
      </w:pPr>
      <w:r w:rsidRPr="00684E77">
        <w:t>Hinrichsen H-H, Dickey-Collas M, Huret M, Peck MA, Vikebø FB (2011) Evaluating the suitability of coupled biophysical models for fishery management. ICES J Mar Sci 68: 1478-1487 doi 10.1093/icesjms/fsr056</w:t>
      </w:r>
    </w:p>
    <w:p w14:paraId="577BAFAB" w14:textId="77777777" w:rsidR="00684E77" w:rsidRPr="00684E77" w:rsidRDefault="00684E77" w:rsidP="00684E77">
      <w:pPr>
        <w:pStyle w:val="EndNoteBibliography"/>
        <w:spacing w:after="0"/>
        <w:ind w:left="720" w:hanging="720"/>
      </w:pPr>
      <w:r w:rsidRPr="00684E77">
        <w:t xml:space="preserve">Houde ED (1989a) Comparative growth, mortality, and energetics of marine fish larvae: temperature and implied latitudinal effects. Fish Bull 87: 471-495 </w:t>
      </w:r>
    </w:p>
    <w:p w14:paraId="552DF771" w14:textId="77777777" w:rsidR="00684E77" w:rsidRPr="00684E77" w:rsidRDefault="00684E77" w:rsidP="00684E77">
      <w:pPr>
        <w:pStyle w:val="EndNoteBibliography"/>
        <w:spacing w:after="0"/>
        <w:ind w:left="720" w:hanging="720"/>
      </w:pPr>
      <w:r w:rsidRPr="00684E77">
        <w:t>Houde ED (1989b) Subtleties and episodes in the early life of fishes. J Fish Biol 35: 29-38 doi 10.1111/j.1095-8649.1989.tb03043.x</w:t>
      </w:r>
    </w:p>
    <w:p w14:paraId="63D236F6" w14:textId="77777777" w:rsidR="00684E77" w:rsidRPr="00684E77" w:rsidRDefault="00684E77" w:rsidP="00684E77">
      <w:pPr>
        <w:pStyle w:val="EndNoteBibliography"/>
        <w:spacing w:after="0"/>
        <w:ind w:left="720" w:hanging="720"/>
      </w:pPr>
      <w:r w:rsidRPr="00684E77">
        <w:t>Hu D, Wu L, Cai W, Gupta AS, Ganachaud A, Qiu B, Gordon AL, Lin X, Chen Z, Hu S, Wang G, Wang Q, Sprintall J, Qu T, Kashino Y, Wang F, Kessler WS (2015) Pacific western boundary currents and their roles in climate. Nature 522: 299 doi 10.1038/nature14504</w:t>
      </w:r>
    </w:p>
    <w:p w14:paraId="3C633F75" w14:textId="3358A449" w:rsidR="00684E77" w:rsidRPr="00684E77" w:rsidRDefault="00684E77" w:rsidP="00684E77">
      <w:pPr>
        <w:pStyle w:val="EndNoteBibliography"/>
        <w:spacing w:after="0"/>
        <w:ind w:left="720" w:hanging="720"/>
      </w:pPr>
      <w:r w:rsidRPr="00684E77">
        <w:t xml:space="preserve">Juanes F, Hare JA, Miskiewicz AG (1996) Comparing early life history strategies of </w:t>
      </w:r>
      <w:r w:rsidRPr="00684E77">
        <w:rPr>
          <w:i/>
        </w:rPr>
        <w:t>Pomatomus saltatrix</w:t>
      </w:r>
      <w:r w:rsidRPr="00684E77">
        <w:t xml:space="preserve">: a global approach. Mar Freshwat Res 47: 365-379 doi </w:t>
      </w:r>
      <w:hyperlink r:id="rId45" w:history="1">
        <w:r w:rsidRPr="00684E77">
          <w:rPr>
            <w:rStyle w:val="Hyperlink"/>
          </w:rPr>
          <w:t>http://dx.doi.org/10.1071/MF9960365</w:t>
        </w:r>
      </w:hyperlink>
    </w:p>
    <w:p w14:paraId="620076B0" w14:textId="77777777" w:rsidR="00684E77" w:rsidRPr="00684E77" w:rsidRDefault="00684E77" w:rsidP="00684E77">
      <w:pPr>
        <w:pStyle w:val="EndNoteBibliography"/>
        <w:spacing w:after="0"/>
        <w:ind w:left="720" w:hanging="720"/>
      </w:pPr>
      <w:r w:rsidRPr="00684E77">
        <w:t>Kerry C, Powell B, Roughan M, Oke P (2016) Development and evaluation of a high-resolution reanalysis of the East Australian Current region using the Regional Ocean Modelling System (ROMS 3.4) and Incremental Strong-Constraint 4-Dimensional Variational (IS4D-Var) data assimilation. Geoscientific Model Development 9: 3779-3801 doi 10.5194/gmd-9-3779-2016</w:t>
      </w:r>
    </w:p>
    <w:p w14:paraId="1E160212" w14:textId="77777777" w:rsidR="00684E77" w:rsidRPr="00684E77" w:rsidRDefault="00684E77" w:rsidP="00684E77">
      <w:pPr>
        <w:pStyle w:val="EndNoteBibliography"/>
        <w:spacing w:after="0"/>
        <w:ind w:left="720" w:hanging="720"/>
      </w:pPr>
      <w:r w:rsidRPr="00684E77">
        <w:t xml:space="preserve">Kerry C, Roughan M (In Revision) Seasonal and Mesoscale Variability of the East Australian Current System. Journal of Geophysical Research  </w:t>
      </w:r>
    </w:p>
    <w:p w14:paraId="7DFA984E" w14:textId="77777777" w:rsidR="00684E77" w:rsidRPr="00684E77" w:rsidRDefault="00684E77" w:rsidP="00684E77">
      <w:pPr>
        <w:pStyle w:val="EndNoteBibliography"/>
        <w:spacing w:after="0"/>
        <w:ind w:left="720" w:hanging="720"/>
      </w:pPr>
      <w:r w:rsidRPr="00684E77">
        <w:t>Lange M, van Sebille E (2017) Parcels v0.9: prototyping a Lagrangian ocean analysis framework for the petascale age. Geoscientific Model Development 10: 4175-4186 doi 10.5194/gmd-10-4175-2017</w:t>
      </w:r>
    </w:p>
    <w:p w14:paraId="73E41350" w14:textId="77777777" w:rsidR="00684E77" w:rsidRPr="00684E77" w:rsidRDefault="00684E77" w:rsidP="00684E77">
      <w:pPr>
        <w:pStyle w:val="EndNoteBibliography"/>
        <w:spacing w:after="0"/>
        <w:ind w:left="720" w:hanging="720"/>
      </w:pPr>
      <w:r w:rsidRPr="00684E77">
        <w:t>Leigh GM, O'Neill MF, Stewart J (2017) Stock assessment of the Australian east coast tailor (</w:t>
      </w:r>
      <w:r w:rsidRPr="00684E77">
        <w:rPr>
          <w:i/>
        </w:rPr>
        <w:t>Pomatomus saltatrix</w:t>
      </w:r>
      <w:r w:rsidRPr="00684E77">
        <w:t>) fishery. Queensland Department of Agriculture and Fisheries, Brisbane</w:t>
      </w:r>
    </w:p>
    <w:p w14:paraId="3F2DFAB3" w14:textId="77777777" w:rsidR="00684E77" w:rsidRPr="00684E77" w:rsidRDefault="00684E77" w:rsidP="00684E77">
      <w:pPr>
        <w:pStyle w:val="EndNoteBibliography"/>
        <w:spacing w:after="0"/>
        <w:ind w:left="720" w:hanging="720"/>
      </w:pPr>
      <w:r w:rsidRPr="00684E77">
        <w:t xml:space="preserve">Litherland L, Andrews J, Stewart J, Lewis P (2016) Tailor </w:t>
      </w:r>
      <w:r w:rsidRPr="00684E77">
        <w:rPr>
          <w:i/>
        </w:rPr>
        <w:t>Pomatomus saltatrix</w:t>
      </w:r>
      <w:r w:rsidRPr="00684E77">
        <w:t>. In: Stewardson C, Andrews J, Ashby C, Haddon M, Hartmann K, Hone P, Horvat P, Mayfield S, Roelofs A, Sainsbury K, Saunders T, Stewart J, Stobutzki I, Wise B (eds) Status of Australian fish stocks reports 2016. Fisheries Research and Development Corporation, Canberra</w:t>
      </w:r>
    </w:p>
    <w:p w14:paraId="7734D4F6" w14:textId="77777777" w:rsidR="00684E77" w:rsidRPr="00684E77" w:rsidRDefault="00684E77" w:rsidP="00684E77">
      <w:pPr>
        <w:pStyle w:val="EndNoteBibliography"/>
        <w:spacing w:after="0"/>
        <w:ind w:left="720" w:hanging="720"/>
      </w:pPr>
      <w:r w:rsidRPr="00684E77">
        <w:lastRenderedPageBreak/>
        <w:t>Maunder MN, Sibert JR, Fonteneau A, Hampton J, Kleiber P, Harley SJ (2006) Interpreting catch per unit effort data to assess the status of individual stocks and communities. ICES J Mar Sci 63: 1373-1385 doi 10.1016/j.icesjms.2006.05.008</w:t>
      </w:r>
    </w:p>
    <w:p w14:paraId="1BC2B421" w14:textId="77777777" w:rsidR="00684E77" w:rsidRPr="00684E77" w:rsidRDefault="00684E77" w:rsidP="00684E77">
      <w:pPr>
        <w:pStyle w:val="EndNoteBibliography"/>
        <w:spacing w:after="0"/>
        <w:ind w:left="720" w:hanging="720"/>
      </w:pPr>
      <w:r w:rsidRPr="00684E77">
        <w:t>McEvoy LA, McEvoy J (1992) Multiple spawning in several commercial fish species and its consequences for fisheries management, cultivation and experimentation. J Fish Biol 41: 125-136 doi doi:10.1111/j.1095-8649.1992.tb03874.x</w:t>
      </w:r>
    </w:p>
    <w:p w14:paraId="091EAA0A" w14:textId="77777777" w:rsidR="00684E77" w:rsidRPr="00684E77" w:rsidRDefault="00684E77" w:rsidP="00684E77">
      <w:pPr>
        <w:pStyle w:val="EndNoteBibliography"/>
        <w:spacing w:after="0"/>
        <w:ind w:left="720" w:hanging="720"/>
      </w:pPr>
      <w:r w:rsidRPr="00684E77">
        <w:t>Miranda T, Smith JA, Suthers IM, Mazumder D, Cruz DO, Schilling HT, Searle K, Vergés A (2019) Convictfish on the move: variation in growth and trophic niche space along a latitudinal gradient. ICES J Mar Sci  doi 10.1093/icesjms/fsz098</w:t>
      </w:r>
    </w:p>
    <w:p w14:paraId="4509217A" w14:textId="77777777" w:rsidR="00684E77" w:rsidRPr="00684E77" w:rsidRDefault="00684E77" w:rsidP="00684E77">
      <w:pPr>
        <w:pStyle w:val="EndNoteBibliography"/>
        <w:spacing w:after="0"/>
        <w:ind w:left="720" w:hanging="720"/>
      </w:pPr>
      <w:r w:rsidRPr="00684E77">
        <w:t>Miskiewicz AG, Bruce BD, Dixon P (1996) Distribution of tailor (</w:t>
      </w:r>
      <w:r w:rsidRPr="00684E77">
        <w:rPr>
          <w:i/>
        </w:rPr>
        <w:t>Pomatomus saltatrix</w:t>
      </w:r>
      <w:r w:rsidRPr="00684E77">
        <w:t xml:space="preserve">) larvae along the coast of New South Wales, Australia. Mar Freshw Res 47: 331-336 </w:t>
      </w:r>
    </w:p>
    <w:p w14:paraId="4FECB796" w14:textId="066126E5" w:rsidR="00684E77" w:rsidRPr="00684E77" w:rsidRDefault="00684E77" w:rsidP="00684E77">
      <w:pPr>
        <w:pStyle w:val="EndNoteBibliography"/>
        <w:spacing w:after="0"/>
        <w:ind w:left="720" w:hanging="720"/>
        <w:rPr>
          <w:u w:val="single"/>
        </w:rPr>
      </w:pPr>
      <w:r w:rsidRPr="00684E77">
        <w:t>Munroe DM, Haidvogel D, Caracappa JC, Klinck JM, Powell EN, Hofmann EE, Shank BV, Hart DR (2018) Modeling larval dispersal and connectivity for Atlantic sea scallop (</w:t>
      </w:r>
      <w:r w:rsidRPr="00684E77">
        <w:rPr>
          <w:i/>
        </w:rPr>
        <w:t>Placopecten magellanicus</w:t>
      </w:r>
      <w:r w:rsidRPr="00684E77">
        <w:t xml:space="preserve">) in the Middle Atlantic Bight. Fish Res 208: 7-15 doi </w:t>
      </w:r>
      <w:hyperlink r:id="rId46" w:history="1">
        <w:r w:rsidRPr="00684E77">
          <w:rPr>
            <w:rStyle w:val="Hyperlink"/>
          </w:rPr>
          <w:t>https://doi.org/10.1016/j.fishres.2018.06.020</w:t>
        </w:r>
      </w:hyperlink>
    </w:p>
    <w:p w14:paraId="40C593EA" w14:textId="77777777" w:rsidR="00684E77" w:rsidRPr="00684E77" w:rsidRDefault="00684E77" w:rsidP="00684E77">
      <w:pPr>
        <w:pStyle w:val="EndNoteBibliography"/>
        <w:spacing w:after="0"/>
        <w:ind w:left="720" w:hanging="720"/>
      </w:pPr>
      <w:r w:rsidRPr="00684E77">
        <w:t>Neira FJ, Miskiewicz AG, Trnski T (1998) Larvae of temperate Australian fishes: laboratory guide for larval fish identification. UWA Publishing</w:t>
      </w:r>
    </w:p>
    <w:p w14:paraId="358C4FD9" w14:textId="77777777" w:rsidR="00684E77" w:rsidRPr="00684E77" w:rsidRDefault="00684E77" w:rsidP="00684E77">
      <w:pPr>
        <w:pStyle w:val="EndNoteBibliography"/>
        <w:spacing w:after="0"/>
        <w:ind w:left="720" w:hanging="720"/>
      </w:pPr>
      <w:r w:rsidRPr="00684E77">
        <w:t>Neuheimer AB, Taggart CT (2007) The growing degree-day and fish size-at-age: the overlooked metric. Can J Fish Aquat Sci 64: 375-385 doi 10.1139/f07-003</w:t>
      </w:r>
    </w:p>
    <w:p w14:paraId="31D08998" w14:textId="77777777" w:rsidR="00684E77" w:rsidRPr="00684E77" w:rsidRDefault="00684E77" w:rsidP="00684E77">
      <w:pPr>
        <w:pStyle w:val="EndNoteBibliography"/>
        <w:spacing w:after="0"/>
        <w:ind w:left="720" w:hanging="720"/>
      </w:pPr>
      <w:r w:rsidRPr="00684E77">
        <w:t>Nolasco R, Gomes I, Peteiro L, Albuquerque R, Luna T, Dubert J, Swearer SE, Queiroga H (2018) Independent estimates of marine population connectivity are more concordant when accounting for uncertainties in larval origins. Scientific Reports 8: 2641 doi 10.1038/s41598-018-19833-w</w:t>
      </w:r>
    </w:p>
    <w:p w14:paraId="6E15680A" w14:textId="77777777" w:rsidR="00684E77" w:rsidRPr="00684E77" w:rsidRDefault="00684E77" w:rsidP="00684E77">
      <w:pPr>
        <w:pStyle w:val="EndNoteBibliography"/>
        <w:spacing w:after="0"/>
        <w:ind w:left="720" w:hanging="720"/>
      </w:pPr>
      <w:r w:rsidRPr="00684E77">
        <w:t>O'Connor MI, Bruno JF, Gaines SD, Halpern BS, Lester SE, Kinlan BP, Weiss JM (2007) Temperature control of larval dispersal and the implications for marine ecology, evolution, and conservation. Proceedings of the National Academy of Sciences 104: 1266-1271 doi 10.1073/pnas.0603422104</w:t>
      </w:r>
    </w:p>
    <w:p w14:paraId="3DAFF4AD" w14:textId="6283770D" w:rsidR="00684E77" w:rsidRPr="00684E77" w:rsidRDefault="00684E77" w:rsidP="00684E77">
      <w:pPr>
        <w:pStyle w:val="EndNoteBibliography"/>
        <w:spacing w:after="0"/>
        <w:ind w:left="720" w:hanging="720"/>
      </w:pPr>
      <w:r w:rsidRPr="00684E77">
        <w:t xml:space="preserve">Oke PR, Roughan M, Cetina-Heredia P, Pilo GS, Ridgway KR, Rykova T, Archer MR, Coleman RC, Kerry CG, Rocha C, Schaeffer A, Vitarelli E (2019) Revisiting the circulation of the East Australian Current: Its path, separation, and eddy field. Prog Oceanogr 176: 102139 doi </w:t>
      </w:r>
      <w:hyperlink r:id="rId47" w:history="1">
        <w:r w:rsidRPr="00684E77">
          <w:rPr>
            <w:rStyle w:val="Hyperlink"/>
          </w:rPr>
          <w:t>https://doi.org/10.1016/j.pocean.2019.102139</w:t>
        </w:r>
      </w:hyperlink>
    </w:p>
    <w:p w14:paraId="5054128E" w14:textId="445621FB" w:rsidR="00684E77" w:rsidRPr="00684E77" w:rsidRDefault="00684E77" w:rsidP="00684E77">
      <w:pPr>
        <w:pStyle w:val="EndNoteBibliography"/>
        <w:spacing w:after="0"/>
        <w:ind w:left="720" w:hanging="720"/>
      </w:pPr>
      <w:r w:rsidRPr="00684E77">
        <w:t xml:space="preserve">Oke PR, Sakov P, Cahill ML, Dunn JR, Fiedler R, Griffin DA, Mansbridge JV, Ridgway KR, Schiller A (2013) Towards a dynamically balanced eddy-resolving ocean reanalysis: BRAN3. Ocean Model Online 67: 52-70 doi </w:t>
      </w:r>
      <w:hyperlink r:id="rId48" w:history="1">
        <w:r w:rsidRPr="00684E77">
          <w:rPr>
            <w:rStyle w:val="Hyperlink"/>
          </w:rPr>
          <w:t>https://doi.org/10.1016/j.ocemod.2013.03.008</w:t>
        </w:r>
      </w:hyperlink>
    </w:p>
    <w:p w14:paraId="365028EA" w14:textId="77777777" w:rsidR="00684E77" w:rsidRPr="00684E77" w:rsidRDefault="00684E77" w:rsidP="00684E77">
      <w:pPr>
        <w:pStyle w:val="EndNoteBibliography"/>
        <w:spacing w:after="0"/>
        <w:ind w:left="720" w:hanging="720"/>
      </w:pPr>
      <w:r w:rsidRPr="00684E77">
        <w:t xml:space="preserve">Paris CB, Cowen RK, Claro R, Lindeman KC (2005) Larval transport pathways from Cuban snapper (Lutjanidae) spawning aggregations based on biophysical modeling. Mar Ecol Prog Ser 296: 93-106 </w:t>
      </w:r>
    </w:p>
    <w:p w14:paraId="75FCBD75" w14:textId="77777777" w:rsidR="00684E77" w:rsidRPr="00684E77" w:rsidRDefault="00684E77" w:rsidP="00684E77">
      <w:pPr>
        <w:pStyle w:val="EndNoteBibliography"/>
        <w:spacing w:after="0"/>
        <w:ind w:left="720" w:hanging="720"/>
      </w:pPr>
      <w:r w:rsidRPr="00684E77">
        <w:t xml:space="preserve">Pineda J, Hare JA, Sponaugle SU (2007) Larval Transport and Dispersal in the Coastal Ocean and Consequences for Population Connectivity. Oceanography 20: 22-39 </w:t>
      </w:r>
    </w:p>
    <w:p w14:paraId="38D67C31" w14:textId="77777777" w:rsidR="00684E77" w:rsidRPr="00684E77" w:rsidRDefault="00684E77" w:rsidP="00684E77">
      <w:pPr>
        <w:pStyle w:val="EndNoteBibliography"/>
        <w:spacing w:after="0"/>
        <w:ind w:left="720" w:hanging="720"/>
      </w:pPr>
      <w:r w:rsidRPr="00684E77">
        <w:t>Pollock BR (1984) The tailor (</w:t>
      </w:r>
      <w:r w:rsidRPr="00684E77">
        <w:rPr>
          <w:i/>
        </w:rPr>
        <w:t>Pomatomus saltatrix</w:t>
      </w:r>
      <w:r w:rsidRPr="00684E77">
        <w:t xml:space="preserve">) fishery at Fraser Island and its relation to the life-history of the fish. Proc R Soc Queensl 95: 23 - 28 </w:t>
      </w:r>
    </w:p>
    <w:p w14:paraId="49281943" w14:textId="00C2E9D0" w:rsidR="00684E77" w:rsidRPr="00684E77" w:rsidRDefault="00684E77" w:rsidP="00684E77">
      <w:pPr>
        <w:pStyle w:val="EndNoteBibliography"/>
        <w:spacing w:after="0"/>
        <w:ind w:left="720" w:hanging="720"/>
      </w:pPr>
      <w:r w:rsidRPr="00684E77">
        <w:t xml:space="preserve">Putman Nathan F, Mansfield Katherine L (2015) Direct Evidence of Swimming Demonstrates Active Dispersal in the Sea Turtle “Lost Years”. Curr Biol 25: 1221-1227 doi </w:t>
      </w:r>
      <w:hyperlink r:id="rId49" w:history="1">
        <w:r w:rsidRPr="00684E77">
          <w:rPr>
            <w:rStyle w:val="Hyperlink"/>
          </w:rPr>
          <w:t>https://doi.org/10.1016/j.cub.2015.03.014</w:t>
        </w:r>
      </w:hyperlink>
    </w:p>
    <w:p w14:paraId="075C99F9" w14:textId="77777777" w:rsidR="00684E77" w:rsidRPr="00684E77" w:rsidRDefault="00684E77" w:rsidP="00684E77">
      <w:pPr>
        <w:pStyle w:val="EndNoteBibliography"/>
        <w:spacing w:after="0"/>
        <w:ind w:left="720" w:hanging="720"/>
      </w:pPr>
      <w:r w:rsidRPr="00684E77">
        <w:t xml:space="preserve">Roemmich D, Johnson GC, Riser S, Davis R, Gilson J, Owens WB, Garzoli SL, Schmid C, Ignaszewski M (2009) The Argo Program: Observing the Global Ocean with Profiling Floats. Oceanography 22: 34-43 </w:t>
      </w:r>
    </w:p>
    <w:p w14:paraId="0BAFA054" w14:textId="77777777" w:rsidR="00684E77" w:rsidRPr="00684E77" w:rsidRDefault="00684E77" w:rsidP="00684E77">
      <w:pPr>
        <w:pStyle w:val="EndNoteBibliography"/>
        <w:spacing w:after="0"/>
        <w:ind w:left="720" w:hanging="720"/>
      </w:pPr>
      <w:r w:rsidRPr="00684E77">
        <w:t>Rose GA, Kulka DW (1999) Hyperaggregation of fish and fisheries: how catch-per-unit-effort increased as the northern cod (</w:t>
      </w:r>
      <w:r w:rsidRPr="00684E77">
        <w:rPr>
          <w:i/>
        </w:rPr>
        <w:t>Gadus morhua</w:t>
      </w:r>
      <w:r w:rsidRPr="00684E77">
        <w:t>) declined. Can J Fish Aquat Sci 56: 118-127 doi 10.1139/f99-207</w:t>
      </w:r>
    </w:p>
    <w:p w14:paraId="2EBEEE63" w14:textId="2B21B1F3" w:rsidR="00684E77" w:rsidRPr="00684E77" w:rsidRDefault="00684E77" w:rsidP="00684E77">
      <w:pPr>
        <w:pStyle w:val="EndNoteBibliography"/>
        <w:spacing w:after="0"/>
        <w:ind w:left="720" w:hanging="720"/>
      </w:pPr>
      <w:r w:rsidRPr="00684E77">
        <w:lastRenderedPageBreak/>
        <w:t xml:space="preserve">Roughan M, Macdonald HS, Baird ME, Glasby TM (2011) Modelling coastal connectivity in a Western Boundary Current: Seasonal and inter-annual variability. Deep Sea Research Part II: Topical Studies in Oceanography 58: 628-644 doi </w:t>
      </w:r>
      <w:hyperlink r:id="rId50" w:history="1">
        <w:r w:rsidRPr="00684E77">
          <w:rPr>
            <w:rStyle w:val="Hyperlink"/>
          </w:rPr>
          <w:t>http://dx.doi.org/10.1016/j.dsr2.2010.06.004</w:t>
        </w:r>
      </w:hyperlink>
    </w:p>
    <w:p w14:paraId="038D1AFE" w14:textId="77777777" w:rsidR="00684E77" w:rsidRPr="00684E77" w:rsidRDefault="00684E77" w:rsidP="00684E77">
      <w:pPr>
        <w:pStyle w:val="EndNoteBibliography"/>
        <w:spacing w:after="0"/>
        <w:ind w:left="720" w:hanging="720"/>
      </w:pPr>
      <w:r w:rsidRPr="00684E77">
        <w:t>Samsing F, Johnsen I, Dempster T, Oppedal F, Treml EA (2017) Network analysis reveals strong seasonality in the dispersal of a marine parasite and identifies areas for coordinated management. Landscape Ecol 32: 1953-1967 doi 10.1007/s10980-017-0557-0</w:t>
      </w:r>
    </w:p>
    <w:p w14:paraId="1B9BC9E6" w14:textId="39AD9305" w:rsidR="00684E77" w:rsidRPr="00684E77" w:rsidRDefault="00684E77" w:rsidP="00684E77">
      <w:pPr>
        <w:pStyle w:val="EndNoteBibliography"/>
        <w:spacing w:after="0"/>
        <w:ind w:left="720" w:hanging="720"/>
        <w:rPr>
          <w:u w:val="single"/>
        </w:rPr>
      </w:pPr>
      <w:r w:rsidRPr="00684E77">
        <w:t>Santos AMP, Nieblas AE, Verley P, Teles-Machado A, Bonhommeau S, Lett C, Garrido S, Peliz A (2018) Sardine (</w:t>
      </w:r>
      <w:r w:rsidRPr="00684E77">
        <w:rPr>
          <w:i/>
        </w:rPr>
        <w:t>Sardina pilchardus</w:t>
      </w:r>
      <w:r w:rsidRPr="00684E77">
        <w:t xml:space="preserve">) larval dispersal in the Iberian upwelling system, using coupled biophysical techniques. Prog Oceanogr 162: 83-97 doi </w:t>
      </w:r>
      <w:hyperlink r:id="rId51" w:history="1">
        <w:r w:rsidRPr="00684E77">
          <w:rPr>
            <w:rStyle w:val="Hyperlink"/>
          </w:rPr>
          <w:t>https://doi.org/10.1016/j.pocean.2018.02.011</w:t>
        </w:r>
      </w:hyperlink>
    </w:p>
    <w:p w14:paraId="64A1B470" w14:textId="77777777" w:rsidR="00684E77" w:rsidRPr="00684E77" w:rsidRDefault="00684E77" w:rsidP="00684E77">
      <w:pPr>
        <w:pStyle w:val="EndNoteBibliography"/>
        <w:spacing w:after="0"/>
        <w:ind w:left="720" w:hanging="720"/>
      </w:pPr>
      <w:r w:rsidRPr="00684E77">
        <w:t xml:space="preserve">Schilling HT (2019) Ecology of tailor, </w:t>
      </w:r>
      <w:r w:rsidRPr="00684E77">
        <w:rPr>
          <w:i/>
        </w:rPr>
        <w:t>Pomatomus saltatrix</w:t>
      </w:r>
      <w:r w:rsidRPr="00684E77">
        <w:t>, in eastern Australia. PhD Thesis. School of Biological, Earth and Environmental Sciences, Sydney, Australia</w:t>
      </w:r>
    </w:p>
    <w:p w14:paraId="5CBCE93E" w14:textId="0A18333A" w:rsidR="00684E77" w:rsidRPr="00684E77" w:rsidRDefault="00684E77" w:rsidP="00684E77">
      <w:pPr>
        <w:pStyle w:val="EndNoteBibliography"/>
        <w:spacing w:after="0"/>
        <w:ind w:left="720" w:hanging="720"/>
        <w:rPr>
          <w:u w:val="single"/>
        </w:rPr>
      </w:pPr>
      <w:r w:rsidRPr="00684E77">
        <w:t xml:space="preserve">Schilling HT, Reis-Santos P, Hughes JM, Smith JA, Everett JD, Stewart J, Gillanders BM, Suthers IM (2018) Evaluating estuarine nursery use and life history patterns of </w:t>
      </w:r>
      <w:r w:rsidRPr="00684E77">
        <w:rPr>
          <w:i/>
        </w:rPr>
        <w:t>Pomatomus saltatrix</w:t>
      </w:r>
      <w:r w:rsidRPr="00684E77">
        <w:t xml:space="preserve"> in eastern Australia. Mar Ecol Prog Ser 598: 187-199 doi </w:t>
      </w:r>
      <w:hyperlink r:id="rId52" w:history="1">
        <w:r w:rsidRPr="00684E77">
          <w:rPr>
            <w:rStyle w:val="Hyperlink"/>
          </w:rPr>
          <w:t>https://doi.org/10.3354/meps12495</w:t>
        </w:r>
      </w:hyperlink>
    </w:p>
    <w:p w14:paraId="71C4B1A4" w14:textId="6CD822BD" w:rsidR="00684E77" w:rsidRPr="00684E77" w:rsidRDefault="00684E77" w:rsidP="00684E77">
      <w:pPr>
        <w:pStyle w:val="EndNoteBibliography"/>
        <w:spacing w:after="0"/>
        <w:ind w:left="720" w:hanging="720"/>
        <w:rPr>
          <w:u w:val="single"/>
        </w:rPr>
      </w:pPr>
      <w:r w:rsidRPr="00684E77">
        <w:t xml:space="preserve">Schilling HT, Smith JA, Stewart J, Everett JD, Hughes JM, Suthers IM (2019) Reduced exploitation is associated with an altered sex ratio and larger length at maturity in southwest Pacific (east Australian) </w:t>
      </w:r>
      <w:r w:rsidRPr="00684E77">
        <w:rPr>
          <w:i/>
        </w:rPr>
        <w:t>Pomatomus saltatrix</w:t>
      </w:r>
      <w:r w:rsidRPr="00684E77">
        <w:t xml:space="preserve">. Mar Environ Res 147: 72-79 doi </w:t>
      </w:r>
      <w:hyperlink r:id="rId53" w:history="1">
        <w:r w:rsidRPr="00684E77">
          <w:rPr>
            <w:rStyle w:val="Hyperlink"/>
          </w:rPr>
          <w:t>https://doi.org/10.1016/j.marenvres.2019.02.012</w:t>
        </w:r>
      </w:hyperlink>
    </w:p>
    <w:p w14:paraId="1A247D9A" w14:textId="77777777" w:rsidR="00684E77" w:rsidRPr="00684E77" w:rsidRDefault="00684E77" w:rsidP="00684E77">
      <w:pPr>
        <w:pStyle w:val="EndNoteBibliography"/>
        <w:spacing w:after="0"/>
        <w:ind w:left="720" w:hanging="720"/>
      </w:pPr>
      <w:r w:rsidRPr="00684E77">
        <w:t>Schunter C, Pascual M, Raventos N, Garriga J, Garza JC, Bartumeus F, Macpherson E (2019) A novel integrative approach elucidates fine-scale dispersal patchiness in marine populations. Scientific Reports 9: 10796 doi 10.1038/s41598-019-47200-w</w:t>
      </w:r>
    </w:p>
    <w:p w14:paraId="3CC28326" w14:textId="77777777" w:rsidR="00684E77" w:rsidRPr="00684E77" w:rsidRDefault="00684E77" w:rsidP="00684E77">
      <w:pPr>
        <w:pStyle w:val="EndNoteBibliography"/>
        <w:spacing w:after="0"/>
        <w:ind w:left="720" w:hanging="720"/>
      </w:pPr>
      <w:r w:rsidRPr="00684E77">
        <w:t>Scutt Phillips J, Escalle L, Pilling G, Sen Gupta A, van Sebille E (2019) Regional connectivity and spatial densities of drifting fish aggregating devices, simulated from fishing events in the Western and Central Pacific Ocean. Environmental Research Communications 1: 055001 doi 10.1088/2515-7620/ab21e9</w:t>
      </w:r>
    </w:p>
    <w:p w14:paraId="25336804" w14:textId="77777777" w:rsidR="00684E77" w:rsidRPr="00684E77" w:rsidRDefault="00684E77" w:rsidP="00684E77">
      <w:pPr>
        <w:pStyle w:val="EndNoteBibliography"/>
        <w:spacing w:after="0"/>
        <w:ind w:left="720" w:hanging="720"/>
      </w:pPr>
      <w:r w:rsidRPr="00684E77">
        <w:t>Siegel DA, Mitarai S, Costello CJ, Gaines SD, Kendall BE, Warner RR, Winters KB (2008) The stochastic nature of larval connectivity among nearshore marine populations. Proceedings of the National Academy of Sciences 105: 8974-8979 doi 10.1073/pnas.0802544105</w:t>
      </w:r>
    </w:p>
    <w:p w14:paraId="330688FB" w14:textId="77777777" w:rsidR="00684E77" w:rsidRPr="00684E77" w:rsidRDefault="00684E77" w:rsidP="00684E77">
      <w:pPr>
        <w:pStyle w:val="EndNoteBibliography"/>
        <w:spacing w:after="0"/>
        <w:ind w:left="720" w:hanging="720"/>
      </w:pPr>
      <w:r w:rsidRPr="00684E77">
        <w:t>Sloyan BM, Ridgway KR, Cowley R (2016) The East Australian Current and Property Transport at 27°S from 2012 to 2013. J Phys Oceanogr 46: 993-1008 doi 10.1175/jpo-d-15-0052.1</w:t>
      </w:r>
    </w:p>
    <w:p w14:paraId="54ACB9D1" w14:textId="77777777" w:rsidR="00684E77" w:rsidRPr="00684E77" w:rsidRDefault="00684E77" w:rsidP="00684E77">
      <w:pPr>
        <w:pStyle w:val="EndNoteBibliography"/>
        <w:spacing w:after="0"/>
        <w:ind w:left="720" w:hanging="720"/>
      </w:pPr>
      <w:r w:rsidRPr="00684E77">
        <w:t>Souza JMACd, Powell B, Castillo-Trujillo AC, Flament P (2015) The Vorticity Balance of the Ocean Surface in Hawaii from a Regional Reanalysis. J Phys Oceanogr 45: 424-440 doi 10.1175/jpo-d-14-0074.1</w:t>
      </w:r>
    </w:p>
    <w:p w14:paraId="441D878D" w14:textId="77777777" w:rsidR="00684E77" w:rsidRPr="00684E77" w:rsidRDefault="00684E77" w:rsidP="00684E77">
      <w:pPr>
        <w:pStyle w:val="EndNoteBibliography"/>
        <w:spacing w:after="0"/>
        <w:ind w:left="720" w:hanging="720"/>
      </w:pPr>
      <w:r w:rsidRPr="00684E77">
        <w:t>Sun C, Feng M, Matear RJ, Chamberlain MA, Craig P, Ridgway KR, Schiller A (2012) Marine Downscaling of a Future Climate Scenario for Australian Boundary Currents. J Clim 25: 2947-2962 doi 10.1175/jcli-d-11-00159.1</w:t>
      </w:r>
    </w:p>
    <w:p w14:paraId="214127C3" w14:textId="1CD0E8DA" w:rsidR="00684E77" w:rsidRPr="00684E77" w:rsidRDefault="00684E77" w:rsidP="00684E77">
      <w:pPr>
        <w:pStyle w:val="EndNoteBibliography"/>
        <w:spacing w:after="0"/>
        <w:ind w:left="720" w:hanging="720"/>
      </w:pPr>
      <w:r w:rsidRPr="00684E77">
        <w:t xml:space="preserve">Suthers IM, Young JW, Baird ME, Roughan M, Everett JD, Brassington GB, Byrne M, Condie SA, Hartog JR, Hassler CS, Hobday AJ, Holbrook NJ, Malcolm HA, Oke PR, Thompson PA, Ridgway K (2011) The strengthening East Australian Current, its eddies and biological effects — an introduction and overview. Deep Sea Research Part II: Topical Studies in Oceanography 58: 538-546 doi </w:t>
      </w:r>
      <w:hyperlink r:id="rId54" w:history="1">
        <w:r w:rsidRPr="00684E77">
          <w:rPr>
            <w:rStyle w:val="Hyperlink"/>
          </w:rPr>
          <w:t>http://dx.doi.org/10.1016/j.dsr2.2010.09.029</w:t>
        </w:r>
      </w:hyperlink>
    </w:p>
    <w:p w14:paraId="494F752D" w14:textId="77777777" w:rsidR="00684E77" w:rsidRPr="00684E77" w:rsidRDefault="00684E77" w:rsidP="00684E77">
      <w:pPr>
        <w:pStyle w:val="EndNoteBibliography"/>
        <w:spacing w:after="0"/>
        <w:ind w:left="720" w:hanging="720"/>
      </w:pPr>
      <w:r w:rsidRPr="00684E77">
        <w:t>Taylor DL, Able KW (2006) Cohort dynamics of summer-spawned bluefish as determined by length-frequency and otolith microstructure analyses. Trans Am Fish Soc 135: 955-969 doi 10.1577/T05-109.1</w:t>
      </w:r>
    </w:p>
    <w:p w14:paraId="6D0185F1" w14:textId="77777777" w:rsidR="00684E77" w:rsidRPr="00684E77" w:rsidRDefault="00684E77" w:rsidP="00684E77">
      <w:pPr>
        <w:pStyle w:val="EndNoteBibliography"/>
        <w:spacing w:after="0"/>
        <w:ind w:left="720" w:hanging="720"/>
      </w:pPr>
      <w:r w:rsidRPr="00684E77">
        <w:t>Treml EA, Roberts JJ, Chao Y, Halpin PN, Possingham HP, Riginos C (2012) Reproductive Output and Duration of the Pelagic Larval Stage Determine Seascape-Wide Connectivity of Marine Populations. Integr Comp Biol 52: 525-537 doi 10.1093/icb/ics101</w:t>
      </w:r>
    </w:p>
    <w:p w14:paraId="62A41E40" w14:textId="77777777" w:rsidR="00684E77" w:rsidRPr="00684E77" w:rsidRDefault="00684E77" w:rsidP="00684E77">
      <w:pPr>
        <w:pStyle w:val="EndNoteBibliography"/>
        <w:spacing w:after="0"/>
        <w:ind w:left="720" w:hanging="720"/>
      </w:pPr>
      <w:r w:rsidRPr="00684E77">
        <w:t xml:space="preserve">Van Horn G, Mac Aodha O, Song Y, Cui Y, Sun C, Shepard A, Adam H, Perona P, Belongie S (2018) The inaturalist species classification and detection dataset Proceedings of the IEEE conference on computer vision and pattern recognition, pp 8769-8778  </w:t>
      </w:r>
    </w:p>
    <w:p w14:paraId="6F521D5F" w14:textId="140B47FE" w:rsidR="00684E77" w:rsidRPr="00684E77" w:rsidRDefault="00684E77" w:rsidP="00684E77">
      <w:pPr>
        <w:pStyle w:val="EndNoteBibliography"/>
        <w:spacing w:after="0"/>
        <w:ind w:left="720" w:hanging="720"/>
      </w:pPr>
      <w:r w:rsidRPr="00684E77">
        <w:lastRenderedPageBreak/>
        <w:t xml:space="preserve">van Sebille E, Griffies SM, Abernathey R, Adams TP, Berloff P, Biastoch A, Blanke B, Chassignet EP, Cheng Y, Cotter CJ, Deleersnijder E, Döös K, Drake HF, Drijfhout S, Gary SF, Heemink AW, Kjellsson J, Koszalka IM, Lange M, Lique C, MacGilchrist GA, Marsh R, Mayorga Adame CG, McAdam R, Nencioli F, Paris CB, Piggott MD, Polton JA, Rühs S, Shah SHAM, Thomas MD, Wang J, Wolfram PJ, Zanna L, Zika JD (2018) Lagrangian ocean analysis: Fundamentals and practices. Ocean Model Online 121: 49-75 doi </w:t>
      </w:r>
      <w:hyperlink r:id="rId55" w:history="1">
        <w:r w:rsidRPr="00684E77">
          <w:rPr>
            <w:rStyle w:val="Hyperlink"/>
          </w:rPr>
          <w:t>https://doi.org/10.1016/j.ocemod.2017.11.008</w:t>
        </w:r>
      </w:hyperlink>
    </w:p>
    <w:p w14:paraId="154715C3" w14:textId="77777777" w:rsidR="00684E77" w:rsidRPr="00684E77" w:rsidRDefault="00684E77" w:rsidP="00684E77">
      <w:pPr>
        <w:pStyle w:val="EndNoteBibliography"/>
        <w:spacing w:after="0"/>
        <w:ind w:left="720" w:hanging="720"/>
      </w:pPr>
      <w:r w:rsidRPr="00684E77">
        <w:t>Vergés A, Steinberg PD, Hay ME, Poore AGB, Campbell AH, Ballesteros E, Heck KL, Booth DJ, Coleman MA, Feary DA, Figueira W, Langlois T, Marzinelli EM, Mizerek T, Mumby PJ, Nakamura Y, Roughan M, van Sebille E, Gupta AS, Smale DA, Tomas F, Wernberg T, Wilson SK (2014) The tropicalization of temperate marine ecosystems: climate-mediated changes in herbivory and community phase shifts. Proceedings of the Royal Society B: Biological Sciences 281 doi 10.1098/rspb.2014.0846</w:t>
      </w:r>
    </w:p>
    <w:p w14:paraId="0E8678C3" w14:textId="77777777" w:rsidR="00684E77" w:rsidRPr="00684E77" w:rsidRDefault="00684E77" w:rsidP="00684E77">
      <w:pPr>
        <w:pStyle w:val="EndNoteBibliography"/>
        <w:spacing w:after="0"/>
        <w:ind w:left="720" w:hanging="720"/>
      </w:pPr>
      <w:r w:rsidRPr="00684E77">
        <w:t>Victorian Fisheries Authority (2017) Review of key Victorian fish stocks — 2017, Melbourne, Victoria</w:t>
      </w:r>
    </w:p>
    <w:p w14:paraId="682814B5" w14:textId="77777777" w:rsidR="00684E77" w:rsidRPr="00684E77" w:rsidRDefault="00684E77" w:rsidP="00684E77">
      <w:pPr>
        <w:pStyle w:val="EndNoteBibliography"/>
        <w:spacing w:after="0"/>
        <w:ind w:left="720" w:hanging="720"/>
      </w:pPr>
      <w:r w:rsidRPr="00684E77">
        <w:t>Zeller BM, Pollock BR, Williams LE (1996) Aspects of the life history and management of tailor (</w:t>
      </w:r>
      <w:r w:rsidRPr="00684E77">
        <w:rPr>
          <w:i/>
        </w:rPr>
        <w:t>Pomatomus saltatrix</w:t>
      </w:r>
      <w:r w:rsidRPr="00684E77">
        <w:t xml:space="preserve">) in Queensland. Mar Freshwat Res 47: 323-329 </w:t>
      </w:r>
    </w:p>
    <w:p w14:paraId="2F54385D" w14:textId="77777777" w:rsidR="00684E77" w:rsidRPr="00684E77" w:rsidRDefault="00684E77" w:rsidP="00684E77">
      <w:pPr>
        <w:pStyle w:val="EndNoteBibliography"/>
        <w:ind w:left="720" w:hanging="720"/>
      </w:pPr>
      <w:r w:rsidRPr="00684E77">
        <w:t>Zilberman NV, Roemmich DH, Gille ST, Gilson J (2018) Estimating the Velocity and Transport of Western Boundary Current Systems: A Case Study of the East Australian Current near Brisbane. Journal of Atmospheric and Oceanic Technology 35: 1313-1329 doi 10.1175/jtech-d-17-0153.1</w:t>
      </w:r>
    </w:p>
    <w:p w14:paraId="74E13B3F" w14:textId="37B17EA4" w:rsidR="001E3C8F" w:rsidRDefault="00152C86" w:rsidP="00E4010E">
      <w:pPr>
        <w:spacing w:line="360" w:lineRule="auto"/>
      </w:pPr>
      <w:r>
        <w:fldChar w:fldCharType="end"/>
      </w:r>
    </w:p>
    <w:p w14:paraId="01340D7C" w14:textId="3C0BFDAF" w:rsidR="00E21D9B" w:rsidRDefault="00E21D9B">
      <w:r>
        <w:br w:type="page"/>
      </w:r>
    </w:p>
    <w:p w14:paraId="33100362" w14:textId="40F0AC7E" w:rsidR="00E21D9B" w:rsidRDefault="00E21D9B" w:rsidP="00E4010E">
      <w:pPr>
        <w:spacing w:line="360" w:lineRule="auto"/>
        <w:rPr>
          <w:b/>
          <w:bCs/>
        </w:rPr>
      </w:pPr>
      <w:r>
        <w:rPr>
          <w:b/>
          <w:bCs/>
        </w:rPr>
        <w:lastRenderedPageBreak/>
        <w:t>Supplementary Material</w:t>
      </w:r>
    </w:p>
    <w:p w14:paraId="6C163EE1" w14:textId="7741FE4B" w:rsidR="00E21D9B" w:rsidRDefault="00E21D9B" w:rsidP="00E4010E">
      <w:pPr>
        <w:spacing w:line="360" w:lineRule="auto"/>
        <w:rPr>
          <w:b/>
          <w:bCs/>
        </w:rPr>
      </w:pPr>
      <w:r>
        <w:rPr>
          <w:noProof/>
        </w:rPr>
        <w:drawing>
          <wp:inline distT="0" distB="0" distL="0" distR="0" wp14:anchorId="39C585FF" wp14:editId="1700CF69">
            <wp:extent cx="5731510" cy="4040505"/>
            <wp:effectExtent l="0" t="0" r="2540" b="0"/>
            <wp:docPr id="9" name="Picture 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egree days.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31510" cy="4040505"/>
                    </a:xfrm>
                    <a:prstGeom prst="rect">
                      <a:avLst/>
                    </a:prstGeom>
                  </pic:spPr>
                </pic:pic>
              </a:graphicData>
            </a:graphic>
          </wp:inline>
        </w:drawing>
      </w:r>
    </w:p>
    <w:p w14:paraId="3A2FE5B5" w14:textId="58028748" w:rsidR="00E21D9B" w:rsidRDefault="00E21D9B" w:rsidP="00E4010E">
      <w:pPr>
        <w:spacing w:line="360" w:lineRule="auto"/>
      </w:pPr>
      <w:r>
        <w:rPr>
          <w:b/>
          <w:bCs/>
        </w:rPr>
        <w:t xml:space="preserve">Figure S1 </w:t>
      </w:r>
      <w:r>
        <w:t>Example of cumulative degree</w:t>
      </w:r>
      <w:r w:rsidR="00866AD6">
        <w:t>-</w:t>
      </w:r>
      <w:r>
        <w:t>days at 3 different</w:t>
      </w:r>
      <w:r w:rsidR="008B7065">
        <w:t xml:space="preserve"> constant</w:t>
      </w:r>
      <w:r>
        <w:t xml:space="preserve"> water temperatures.</w:t>
      </w:r>
    </w:p>
    <w:p w14:paraId="740CCCBE" w14:textId="6F328538" w:rsidR="007E435D" w:rsidRDefault="006D19B8" w:rsidP="00E4010E">
      <w:pPr>
        <w:spacing w:line="360" w:lineRule="auto"/>
      </w:pPr>
      <w:r>
        <w:rPr>
          <w:noProof/>
        </w:rPr>
        <w:lastRenderedPageBreak/>
        <w:drawing>
          <wp:inline distT="0" distB="0" distL="0" distR="0" wp14:anchorId="3EFB9D4B" wp14:editId="17CE86EA">
            <wp:extent cx="5731510" cy="406654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31510" cy="4066540"/>
                    </a:xfrm>
                    <a:prstGeom prst="rect">
                      <a:avLst/>
                    </a:prstGeom>
                    <a:noFill/>
                    <a:ln>
                      <a:noFill/>
                    </a:ln>
                  </pic:spPr>
                </pic:pic>
              </a:graphicData>
            </a:graphic>
          </wp:inline>
        </w:drawing>
      </w:r>
    </w:p>
    <w:p w14:paraId="699E9B42" w14:textId="0E75C0EA" w:rsidR="006D19B8" w:rsidRDefault="006D19B8" w:rsidP="00E4010E">
      <w:pPr>
        <w:spacing w:line="360" w:lineRule="auto"/>
      </w:pPr>
      <w:r>
        <w:t xml:space="preserve"> </w:t>
      </w:r>
      <w:r w:rsidR="00AA530F" w:rsidRPr="00AA530F">
        <w:rPr>
          <w:b/>
          <w:bCs/>
        </w:rPr>
        <w:t>Figure S2</w:t>
      </w:r>
      <w:r w:rsidR="00AA530F">
        <w:t xml:space="preserve"> </w:t>
      </w:r>
      <w:r>
        <w:t>Example of degree-days and path taken of a single particle which was released at -30</w:t>
      </w:r>
      <w:r>
        <w:rPr>
          <w:rFonts w:ascii="Times New Roman" w:hAnsi="Times New Roman" w:cs="Times New Roman"/>
        </w:rPr>
        <w:t>°</w:t>
      </w:r>
      <w:r>
        <w:t>.</w:t>
      </w:r>
      <w:r w:rsidR="00AA530F">
        <w:t xml:space="preserve"> Note the rate of increase in Degree-days slowly marginally as the water temperature experienced by the particle cools.</w:t>
      </w:r>
    </w:p>
    <w:p w14:paraId="2CCC377C" w14:textId="5D476882" w:rsidR="007E435D" w:rsidRPr="00E21D9B" w:rsidRDefault="007E435D" w:rsidP="00E4010E">
      <w:pPr>
        <w:spacing w:line="360" w:lineRule="auto"/>
      </w:pPr>
    </w:p>
    <w:p w14:paraId="77383B52" w14:textId="1CBA8F89" w:rsidR="00E21D9B" w:rsidRDefault="00E21D9B">
      <w:pPr>
        <w:rPr>
          <w:b/>
          <w:bCs/>
        </w:rPr>
      </w:pPr>
      <w:r>
        <w:rPr>
          <w:b/>
          <w:bCs/>
        </w:rPr>
        <w:br w:type="page"/>
      </w:r>
    </w:p>
    <w:p w14:paraId="3C214506" w14:textId="3050EAAF" w:rsidR="00E21D9B" w:rsidRDefault="00E21D9B" w:rsidP="00E4010E">
      <w:pPr>
        <w:spacing w:line="360" w:lineRule="auto"/>
        <w:rPr>
          <w:b/>
          <w:bCs/>
        </w:rPr>
      </w:pPr>
      <w:r>
        <w:rPr>
          <w:noProof/>
        </w:rPr>
        <w:lastRenderedPageBreak/>
        <w:drawing>
          <wp:inline distT="0" distB="0" distL="0" distR="0" wp14:anchorId="2B480E60" wp14:editId="4E8089CD">
            <wp:extent cx="5731510" cy="4040505"/>
            <wp:effectExtent l="0" t="0" r="2540" b="0"/>
            <wp:docPr id="10"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owth Rate.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31510" cy="4040505"/>
                    </a:xfrm>
                    <a:prstGeom prst="rect">
                      <a:avLst/>
                    </a:prstGeom>
                  </pic:spPr>
                </pic:pic>
              </a:graphicData>
            </a:graphic>
          </wp:inline>
        </w:drawing>
      </w:r>
    </w:p>
    <w:p w14:paraId="52732965" w14:textId="31C999BF" w:rsidR="00E21D9B" w:rsidRDefault="00E21D9B" w:rsidP="00E4010E">
      <w:pPr>
        <w:spacing w:line="360" w:lineRule="auto"/>
      </w:pPr>
      <w:r>
        <w:rPr>
          <w:b/>
          <w:bCs/>
        </w:rPr>
        <w:t>Figure S</w:t>
      </w:r>
      <w:r w:rsidR="00A46FC4">
        <w:rPr>
          <w:b/>
          <w:bCs/>
        </w:rPr>
        <w:t>3</w:t>
      </w:r>
      <w:r>
        <w:t xml:space="preserve"> Relationship between </w:t>
      </w:r>
      <w:r>
        <w:rPr>
          <w:i/>
          <w:iCs/>
        </w:rPr>
        <w:t>Pomatomus saltatrix</w:t>
      </w:r>
      <w:r>
        <w:t xml:space="preserve"> length and degree</w:t>
      </w:r>
      <w:r w:rsidR="00866AD6">
        <w:t>-</w:t>
      </w:r>
      <w:r>
        <w:t>days</w:t>
      </w:r>
      <w:r w:rsidR="0016228A">
        <w:t xml:space="preserve">, estimated from </w:t>
      </w:r>
      <w:r w:rsidR="0016228A">
        <w:fldChar w:fldCharType="begin"/>
      </w:r>
      <w:r w:rsidR="0016228A">
        <w:instrText xml:space="preserve"> ADDIN EN.CITE &lt;EndNote&gt;&lt;Cite AuthorYear="1"&gt;&lt;Author&gt;Deuel&lt;/Author&gt;&lt;Year&gt;1966&lt;/Year&gt;&lt;RecNum&gt;398&lt;/RecNum&gt;&lt;DisplayText&gt;Deuel et al. (1966)&lt;/DisplayText&gt;&lt;record&gt;&lt;rec-number&gt;398&lt;/rec-number&gt;&lt;foreign-keys&gt;&lt;key app="EN" db-id="tpvtxxttc2dzapezfe4xfz5nxr9at0sv9zrz" timestamp="1538441549"&gt;398&lt;/key&gt;&lt;/foreign-keys&gt;&lt;ref-type name="Journal Article"&gt;17&lt;/ref-type&gt;&lt;contributors&gt;&lt;authors&gt;&lt;author&gt;Deuel, David G&lt;/author&gt;&lt;author&gt;Clark, John R&lt;/author&gt;&lt;author&gt;Mansueti, Alice J&lt;/author&gt;&lt;/authors&gt;&lt;/contributors&gt;&lt;titles&gt;&lt;title&gt;&lt;style face="normal" font="default" size="100%"&gt;Description of embryonic and early larval stages of bluefish, &lt;/style&gt;&lt;style face="italic" font="default" size="100%"&gt;Pomatomus saltatrix&lt;/style&gt;&lt;/title&gt;&lt;secondary-title&gt;Transactions of the American Fisheries Society&lt;/secondary-title&gt;&lt;/titles&gt;&lt;periodical&gt;&lt;full-title&gt;Transactions of the American Fisheries Society&lt;/full-title&gt;&lt;abbr-1&gt;Trans. Am. Fish. Soc.&lt;/abbr-1&gt;&lt;abbr-2&gt;Trans Am Fish Soc&lt;/abbr-2&gt;&lt;/periodical&gt;&lt;pages&gt;264-271&lt;/pages&gt;&lt;volume&gt;95&lt;/volume&gt;&lt;number&gt;3&lt;/number&gt;&lt;dates&gt;&lt;year&gt;1966&lt;/year&gt;&lt;/dates&gt;&lt;isbn&gt;0002-8487&lt;/isbn&gt;&lt;urls&gt;&lt;/urls&gt;&lt;/record&gt;&lt;/Cite&gt;&lt;/EndNote&gt;</w:instrText>
      </w:r>
      <w:r w:rsidR="0016228A">
        <w:fldChar w:fldCharType="separate"/>
      </w:r>
      <w:r w:rsidR="0016228A">
        <w:rPr>
          <w:noProof/>
        </w:rPr>
        <w:t>Deuel et al. (1966)</w:t>
      </w:r>
      <w:r w:rsidR="0016228A">
        <w:fldChar w:fldCharType="end"/>
      </w:r>
      <w:r w:rsidR="0016228A">
        <w:t xml:space="preserve"> and </w:t>
      </w:r>
      <w:r w:rsidR="0016228A">
        <w:fldChar w:fldCharType="begin"/>
      </w:r>
      <w:r w:rsidR="0016228A">
        <w:instrText xml:space="preserve"> ADDIN EN.CITE &lt;EndNote&gt;&lt;Cite AuthorYear="1"&gt;&lt;Author&gt;Hare&lt;/Author&gt;&lt;Year&gt;1994&lt;/Year&gt;&lt;RecNum&gt;268&lt;/RecNum&gt;&lt;DisplayText&gt;Hare and Cowen (1994)&lt;/DisplayText&gt;&lt;record&gt;&lt;rec-number&gt;268&lt;/rec-number&gt;&lt;foreign-keys&gt;&lt;key app="EN" db-id="tpvtxxttc2dzapezfe4xfz5nxr9at0sv9zrz" timestamp="1512099532"&gt;268&lt;/key&gt;&lt;/foreign-keys&gt;&lt;ref-type name="Journal Article"&gt;17&lt;/ref-type&gt;&lt;contributors&gt;&lt;authors&gt;&lt;author&gt;Hare, J. A.&lt;/author&gt;&lt;author&gt;Cowen, R. K.&lt;/author&gt;&lt;/authors&gt;&lt;/contributors&gt;&lt;titles&gt;&lt;title&gt;&lt;style face="normal" font="default" size="100%"&gt;Ontogeny and otolith microstructure of bluefish &lt;/style&gt;&lt;style face="italic" font="default" size="100%"&gt;Pomatomus saltatrix&lt;/style&gt;&lt;style face="normal" font="default" size="100%"&gt; (Pisces: Pomatomidae)&lt;/style&gt;&lt;/title&gt;&lt;secondary-title&gt;Marine Biology&lt;/secondary-title&gt;&lt;/titles&gt;&lt;periodical&gt;&lt;full-title&gt;Marine Biology&lt;/full-title&gt;&lt;abbr-1&gt;Mar. Biol.&lt;/abbr-1&gt;&lt;abbr-2&gt;Mar Biol&lt;/abbr-2&gt;&lt;/periodical&gt;&lt;pages&gt;541-550&lt;/pages&gt;&lt;volume&gt;118&lt;/volume&gt;&lt;number&gt;4&lt;/number&gt;&lt;dates&gt;&lt;year&gt;1994&lt;/year&gt;&lt;pub-dates&gt;&lt;date&gt;March 01&lt;/date&gt;&lt;/pub-dates&gt;&lt;/dates&gt;&lt;isbn&gt;1432-1793&lt;/isbn&gt;&lt;label&gt;Hare1994&lt;/label&gt;&lt;work-type&gt;journal article&lt;/work-type&gt;&lt;urls&gt;&lt;related-urls&gt;&lt;url&gt;&lt;style face="underline" font="default" size="100%"&gt;https://doi.org/10.1007/BF00347500&lt;/style&gt;&lt;/url&gt;&lt;/related-urls&gt;&lt;/urls&gt;&lt;electronic-resource-num&gt;10.1007/bf00347500&lt;/electronic-resource-num&gt;&lt;/record&gt;&lt;/Cite&gt;&lt;/EndNote&gt;</w:instrText>
      </w:r>
      <w:r w:rsidR="0016228A">
        <w:fldChar w:fldCharType="separate"/>
      </w:r>
      <w:r w:rsidR="0016228A">
        <w:rPr>
          <w:noProof/>
        </w:rPr>
        <w:t>Hare and Cowen (1994)</w:t>
      </w:r>
      <w:r w:rsidR="0016228A">
        <w:fldChar w:fldCharType="end"/>
      </w:r>
      <w:r w:rsidR="0016228A">
        <w:t>.</w:t>
      </w:r>
    </w:p>
    <w:p w14:paraId="671E02ED" w14:textId="14F3B5D1" w:rsidR="002A64AD" w:rsidRDefault="002A64AD" w:rsidP="00E4010E">
      <w:pPr>
        <w:spacing w:line="360" w:lineRule="auto"/>
      </w:pPr>
    </w:p>
    <w:p w14:paraId="6492D0D1" w14:textId="13799A5C" w:rsidR="002A64AD" w:rsidRDefault="002A64AD" w:rsidP="00E4010E">
      <w:pPr>
        <w:spacing w:line="360" w:lineRule="auto"/>
      </w:pPr>
    </w:p>
    <w:p w14:paraId="3B236DC6" w14:textId="17529201" w:rsidR="002A64AD" w:rsidRDefault="002A64AD">
      <w:r>
        <w:br w:type="page"/>
      </w:r>
    </w:p>
    <w:p w14:paraId="2E06DCA4" w14:textId="0297FA67" w:rsidR="002A64AD" w:rsidRDefault="00D024E7" w:rsidP="002A64AD">
      <w:r>
        <w:rPr>
          <w:noProof/>
        </w:rPr>
        <w:lastRenderedPageBreak/>
        <w:drawing>
          <wp:inline distT="0" distB="0" distL="0" distR="0" wp14:anchorId="7771E501" wp14:editId="4A41563B">
            <wp:extent cx="5731510" cy="4037965"/>
            <wp:effectExtent l="0" t="0" r="254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31510" cy="4037965"/>
                    </a:xfrm>
                    <a:prstGeom prst="rect">
                      <a:avLst/>
                    </a:prstGeom>
                    <a:noFill/>
                    <a:ln>
                      <a:noFill/>
                    </a:ln>
                  </pic:spPr>
                </pic:pic>
              </a:graphicData>
            </a:graphic>
          </wp:inline>
        </w:drawing>
      </w:r>
    </w:p>
    <w:p w14:paraId="584B573E" w14:textId="2E032533" w:rsidR="002A64AD" w:rsidRPr="00282474" w:rsidRDefault="002A64AD" w:rsidP="002A64AD">
      <w:pPr>
        <w:rPr>
          <w:color w:val="FF0000"/>
        </w:rPr>
      </w:pPr>
      <w:r w:rsidRPr="00466E8C">
        <w:rPr>
          <w:b/>
        </w:rPr>
        <w:t xml:space="preserve">Figure </w:t>
      </w:r>
      <w:r>
        <w:rPr>
          <w:b/>
        </w:rPr>
        <w:t>S</w:t>
      </w:r>
      <w:r w:rsidR="0016228A">
        <w:rPr>
          <w:b/>
        </w:rPr>
        <w:t>4</w:t>
      </w:r>
      <w:r>
        <w:t xml:space="preserve"> Backwards tracking of larvae spawned during spring</w:t>
      </w:r>
      <w:r w:rsidR="0016228A">
        <w:t xml:space="preserve"> (August – December)</w:t>
      </w:r>
      <w:r>
        <w:t xml:space="preserve"> showing the likely spawning locations (500 degree-days previously). Colour represents the relative density of larvae as the number of released particles was arbitrary. The dashed line box represents the boundary of the </w:t>
      </w:r>
      <w:r w:rsidR="00335788">
        <w:t xml:space="preserve">hydrodynamic </w:t>
      </w:r>
      <w:r>
        <w:t xml:space="preserve">model which provided the velocity fields </w:t>
      </w:r>
      <w:r>
        <w:fldChar w:fldCharType="begin"/>
      </w:r>
      <w:r>
        <w:instrText xml:space="preserve"> ADDIN EN.CITE &lt;EndNote&gt;&lt;Cite&gt;&lt;Author&gt;Kerry&lt;/Author&gt;&lt;Year&gt;2016&lt;/Year&gt;&lt;RecNum&gt;408&lt;/RecNum&gt;&lt;DisplayText&gt;(Kerry et al. 2016)&lt;/DisplayText&gt;&lt;record&gt;&lt;rec-number&gt;408&lt;/rec-number&gt;&lt;foreign-keys&gt;&lt;key app="EN" db-id="tpvtxxttc2dzapezfe4xfz5nxr9at0sv9zrz" timestamp="1538549059"&gt;408&lt;/key&gt;&lt;/foreign-keys&gt;&lt;ref-type name="Journal Article"&gt;17&lt;/ref-type&gt;&lt;contributors&gt;&lt;authors&gt;&lt;author&gt;C. Kerry&lt;/author&gt;&lt;author&gt;B. Powell&lt;/author&gt;&lt;author&gt;M. Roughan&lt;/author&gt;&lt;author&gt;P. Oke&lt;/author&gt;&lt;/authors&gt;&lt;/contributors&gt;&lt;titles&gt;&lt;title&gt;Development and evaluation of a high-resolution reanalysis of the East Australian Current region using the Regional Ocean Modelling System (ROMS 3.4) and Incremental Strong-Constraint 4-Dimensional Variational (IS4D-Var) data assimilation&lt;/title&gt;&lt;secondary-title&gt;Geoscientific Model Development&lt;/secondary-title&gt;&lt;/titles&gt;&lt;periodical&gt;&lt;full-title&gt;Geoscientific Model Development&lt;/full-title&gt;&lt;/periodical&gt;&lt;pages&gt;3779-3801&lt;/pages&gt;&lt;volume&gt;9&lt;/volume&gt;&lt;number&gt;10&lt;/number&gt;&lt;dates&gt;&lt;year&gt;2016&lt;/year&gt;&lt;pub-dates&gt;&lt;date&gt;//&lt;/date&gt;&lt;/pub-dates&gt;&lt;/dates&gt;&lt;urls&gt;&lt;related-urls&gt;&lt;url&gt;https://www.ingentaconnect.com/content/doaj/1991959x/2016/00000009/00000010/art00015&lt;/url&gt;&lt;url&gt;https://doi.org/10.5194/gmd-9-3779-2016&lt;/url&gt;&lt;/related-urls&gt;&lt;/urls&gt;&lt;electronic-resource-num&gt;10.5194/gmd-9-3779-2016&lt;/electronic-resource-num&gt;&lt;/record&gt;&lt;/Cite&gt;&lt;/EndNote&gt;</w:instrText>
      </w:r>
      <w:r>
        <w:fldChar w:fldCharType="separate"/>
      </w:r>
      <w:r>
        <w:rPr>
          <w:noProof/>
        </w:rPr>
        <w:t>(Kerry et al. 2016)</w:t>
      </w:r>
      <w:r>
        <w:fldChar w:fldCharType="end"/>
      </w:r>
      <w:r>
        <w:t>. The black dots</w:t>
      </w:r>
      <w:r w:rsidR="0016228A">
        <w:t xml:space="preserve"> with white outline</w:t>
      </w:r>
      <w:r>
        <w:t xml:space="preserve"> represent the release locations for the particles in each </w:t>
      </w:r>
      <w:r w:rsidR="0016228A">
        <w:t>simulation</w:t>
      </w:r>
      <w:r>
        <w:t>. Note the log</w:t>
      </w:r>
      <w:r>
        <w:rPr>
          <w:vertAlign w:val="subscript"/>
        </w:rPr>
        <w:t>10</w:t>
      </w:r>
      <w:r>
        <w:t xml:space="preserve"> scale on the colour scale</w:t>
      </w:r>
      <w:r w:rsidR="00D024E7">
        <w:t>.</w:t>
      </w:r>
    </w:p>
    <w:p w14:paraId="5D5ED34B" w14:textId="77777777" w:rsidR="002A64AD" w:rsidRDefault="002A64AD" w:rsidP="002A64AD"/>
    <w:p w14:paraId="19DCC20F" w14:textId="77777777" w:rsidR="002A64AD" w:rsidRDefault="002A64AD" w:rsidP="002A64AD">
      <w:r>
        <w:br w:type="page"/>
      </w:r>
    </w:p>
    <w:p w14:paraId="450D7CCF" w14:textId="77777777" w:rsidR="002A64AD" w:rsidRDefault="002A64AD" w:rsidP="002A64AD"/>
    <w:p w14:paraId="3179F65B" w14:textId="1895F20D" w:rsidR="002A64AD" w:rsidRDefault="00335788" w:rsidP="002A64AD">
      <w:r>
        <w:rPr>
          <w:noProof/>
        </w:rPr>
        <w:drawing>
          <wp:inline distT="0" distB="0" distL="0" distR="0" wp14:anchorId="4B73A0C2" wp14:editId="596B79E2">
            <wp:extent cx="5731510" cy="4039870"/>
            <wp:effectExtent l="0" t="0" r="2540" b="0"/>
            <wp:docPr id="21" name="Picture 2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Backwards endpoint faceted late summer.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31510" cy="4039870"/>
                    </a:xfrm>
                    <a:prstGeom prst="rect">
                      <a:avLst/>
                    </a:prstGeom>
                  </pic:spPr>
                </pic:pic>
              </a:graphicData>
            </a:graphic>
          </wp:inline>
        </w:drawing>
      </w:r>
    </w:p>
    <w:p w14:paraId="2EECBCC7" w14:textId="6F84E12E" w:rsidR="002A64AD" w:rsidRDefault="002A64AD" w:rsidP="002A64AD">
      <w:r w:rsidRPr="00466E8C">
        <w:rPr>
          <w:b/>
        </w:rPr>
        <w:t xml:space="preserve">Figure </w:t>
      </w:r>
      <w:r>
        <w:rPr>
          <w:b/>
        </w:rPr>
        <w:t>S</w:t>
      </w:r>
      <w:r w:rsidR="00E64E06">
        <w:rPr>
          <w:b/>
        </w:rPr>
        <w:t>5</w:t>
      </w:r>
      <w:r>
        <w:t xml:space="preserve"> </w:t>
      </w:r>
      <w:r w:rsidR="0016228A">
        <w:t xml:space="preserve">Backwards tracking of larvae spawned during summer (February &amp; March) showing the likely spawning locations (500 degree-days previously). Colour represents the relative density of larvae as the number of released particles was arbitrary. The dashed line box represents the boundary of the hydrodynamic model which provided the velocity fields </w:t>
      </w:r>
      <w:r w:rsidR="0016228A">
        <w:fldChar w:fldCharType="begin"/>
      </w:r>
      <w:r w:rsidR="0016228A">
        <w:instrText xml:space="preserve"> ADDIN EN.CITE &lt;EndNote&gt;&lt;Cite&gt;&lt;Author&gt;Kerry&lt;/Author&gt;&lt;Year&gt;2016&lt;/Year&gt;&lt;RecNum&gt;408&lt;/RecNum&gt;&lt;DisplayText&gt;(Kerry et al. 2016)&lt;/DisplayText&gt;&lt;record&gt;&lt;rec-number&gt;408&lt;/rec-number&gt;&lt;foreign-keys&gt;&lt;key app="EN" db-id="tpvtxxttc2dzapezfe4xfz5nxr9at0sv9zrz" timestamp="1538549059"&gt;408&lt;/key&gt;&lt;/foreign-keys&gt;&lt;ref-type name="Journal Article"&gt;17&lt;/ref-type&gt;&lt;contributors&gt;&lt;authors&gt;&lt;author&gt;C. Kerry&lt;/author&gt;&lt;author&gt;B. Powell&lt;/author&gt;&lt;author&gt;M. Roughan&lt;/author&gt;&lt;author&gt;P. Oke&lt;/author&gt;&lt;/authors&gt;&lt;/contributors&gt;&lt;titles&gt;&lt;title&gt;Development and evaluation of a high-resolution reanalysis of the East Australian Current region using the Regional Ocean Modelling System (ROMS 3.4) and Incremental Strong-Constraint 4-Dimensional Variational (IS4D-Var) data assimilation&lt;/title&gt;&lt;secondary-title&gt;Geoscientific Model Development&lt;/secondary-title&gt;&lt;/titles&gt;&lt;periodical&gt;&lt;full-title&gt;Geoscientific Model Development&lt;/full-title&gt;&lt;/periodical&gt;&lt;pages&gt;3779-3801&lt;/pages&gt;&lt;volume&gt;9&lt;/volume&gt;&lt;number&gt;10&lt;/number&gt;&lt;dates&gt;&lt;year&gt;2016&lt;/year&gt;&lt;pub-dates&gt;&lt;date&gt;//&lt;/date&gt;&lt;/pub-dates&gt;&lt;/dates&gt;&lt;urls&gt;&lt;related-urls&gt;&lt;url&gt;https://www.ingentaconnect.com/content/doaj/1991959x/2016/00000009/00000010/art00015&lt;/url&gt;&lt;url&gt;https://doi.org/10.5194/gmd-9-3779-2016&lt;/url&gt;&lt;/related-urls&gt;&lt;/urls&gt;&lt;electronic-resource-num&gt;10.5194/gmd-9-3779-2016&lt;/electronic-resource-num&gt;&lt;/record&gt;&lt;/Cite&gt;&lt;/EndNote&gt;</w:instrText>
      </w:r>
      <w:r w:rsidR="0016228A">
        <w:fldChar w:fldCharType="separate"/>
      </w:r>
      <w:r w:rsidR="0016228A">
        <w:rPr>
          <w:noProof/>
        </w:rPr>
        <w:t>(Kerry et al. 2016)</w:t>
      </w:r>
      <w:r w:rsidR="0016228A">
        <w:fldChar w:fldCharType="end"/>
      </w:r>
      <w:r w:rsidR="0016228A">
        <w:t>. The black dots with white outline represent the release locations for the particles in each simulation. Note the log</w:t>
      </w:r>
      <w:r w:rsidR="0016228A">
        <w:rPr>
          <w:vertAlign w:val="subscript"/>
        </w:rPr>
        <w:t>10</w:t>
      </w:r>
      <w:r w:rsidR="0016228A">
        <w:t xml:space="preserve"> scale on the colour scale.</w:t>
      </w:r>
    </w:p>
    <w:p w14:paraId="55B7EA65" w14:textId="77777777" w:rsidR="002A64AD" w:rsidRDefault="002A64AD" w:rsidP="00E4010E">
      <w:pPr>
        <w:spacing w:line="360" w:lineRule="auto"/>
      </w:pPr>
    </w:p>
    <w:p w14:paraId="7EA4024A" w14:textId="04E1EF49" w:rsidR="00F14ACE" w:rsidRDefault="00B94063" w:rsidP="00F14ACE">
      <w:pPr>
        <w:spacing w:line="360" w:lineRule="auto"/>
      </w:pPr>
      <w:r>
        <w:rPr>
          <w:noProof/>
        </w:rPr>
        <w:lastRenderedPageBreak/>
        <w:drawing>
          <wp:inline distT="0" distB="0" distL="0" distR="0" wp14:anchorId="59BCAF90" wp14:editId="4C22A15A">
            <wp:extent cx="5731510" cy="4037965"/>
            <wp:effectExtent l="0" t="0" r="254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31510" cy="4037965"/>
                    </a:xfrm>
                    <a:prstGeom prst="rect">
                      <a:avLst/>
                    </a:prstGeom>
                    <a:noFill/>
                    <a:ln>
                      <a:noFill/>
                    </a:ln>
                  </pic:spPr>
                </pic:pic>
              </a:graphicData>
            </a:graphic>
          </wp:inline>
        </w:drawing>
      </w:r>
    </w:p>
    <w:p w14:paraId="74F8C8FD" w14:textId="4F4FBF9A" w:rsidR="00F14ACE" w:rsidRPr="00BB18AF" w:rsidRDefault="00F14ACE" w:rsidP="00F14ACE">
      <w:pPr>
        <w:spacing w:line="360" w:lineRule="auto"/>
        <w:rPr>
          <w:color w:val="FF0000"/>
        </w:rPr>
      </w:pPr>
      <w:r w:rsidRPr="002F43CF">
        <w:rPr>
          <w:b/>
          <w:bCs/>
        </w:rPr>
        <w:t>Figure S</w:t>
      </w:r>
      <w:r w:rsidR="0020271F">
        <w:rPr>
          <w:b/>
          <w:bCs/>
        </w:rPr>
        <w:t>6</w:t>
      </w:r>
      <w:r>
        <w:rPr>
          <w:b/>
          <w:bCs/>
        </w:rPr>
        <w:t xml:space="preserve"> </w:t>
      </w:r>
      <w:r>
        <w:t>Proportion of settled larvae (on the continental shelf) at 500 degree</w:t>
      </w:r>
      <w:r w:rsidR="00866AD6">
        <w:t>-</w:t>
      </w:r>
      <w:r>
        <w:t>days originating from each of the modelled spawning events with no mortality applied, using 1</w:t>
      </w:r>
      <w:r w:rsidRPr="0028540C">
        <w:rPr>
          <w:rFonts w:cstheme="minorHAnsi"/>
        </w:rPr>
        <w:t>°</w:t>
      </w:r>
      <w:r>
        <w:t xml:space="preserve"> latitude bins. </w:t>
      </w:r>
    </w:p>
    <w:p w14:paraId="5FA030B3" w14:textId="172A657D" w:rsidR="00171FC1" w:rsidRDefault="00171FC1"/>
    <w:p w14:paraId="50843278" w14:textId="4C0F26DA" w:rsidR="00171FC1" w:rsidRDefault="00171FC1" w:rsidP="00E4010E">
      <w:pPr>
        <w:spacing w:line="360" w:lineRule="auto"/>
      </w:pPr>
      <w:r>
        <w:rPr>
          <w:noProof/>
        </w:rPr>
        <w:lastRenderedPageBreak/>
        <w:drawing>
          <wp:inline distT="0" distB="0" distL="0" distR="0" wp14:anchorId="2940DF6B" wp14:editId="76B28059">
            <wp:extent cx="5355771" cy="722785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t="2240" b="2237"/>
                    <a:stretch/>
                  </pic:blipFill>
                  <pic:spPr bwMode="auto">
                    <a:xfrm>
                      <a:off x="0" y="0"/>
                      <a:ext cx="5358388" cy="7231390"/>
                    </a:xfrm>
                    <a:prstGeom prst="rect">
                      <a:avLst/>
                    </a:prstGeom>
                    <a:noFill/>
                    <a:ln>
                      <a:noFill/>
                    </a:ln>
                    <a:extLst>
                      <a:ext uri="{53640926-AAD7-44D8-BBD7-CCE9431645EC}">
                        <a14:shadowObscured xmlns:a14="http://schemas.microsoft.com/office/drawing/2010/main"/>
                      </a:ext>
                    </a:extLst>
                  </pic:spPr>
                </pic:pic>
              </a:graphicData>
            </a:graphic>
          </wp:inline>
        </w:drawing>
      </w:r>
    </w:p>
    <w:p w14:paraId="37E1CB1F" w14:textId="580C41B4" w:rsidR="00171FC1" w:rsidRPr="00CC4E20" w:rsidRDefault="00171FC1" w:rsidP="00171FC1">
      <w:pPr>
        <w:spacing w:line="360" w:lineRule="auto"/>
        <w:rPr>
          <w:color w:val="FF0000"/>
        </w:rPr>
      </w:pPr>
      <w:r w:rsidRPr="00171FC1">
        <w:rPr>
          <w:b/>
          <w:bCs/>
        </w:rPr>
        <w:t>Figure S</w:t>
      </w:r>
      <w:r w:rsidR="00E64E06">
        <w:rPr>
          <w:b/>
          <w:bCs/>
        </w:rPr>
        <w:t>7</w:t>
      </w:r>
      <w:r w:rsidRPr="00171FC1">
        <w:rPr>
          <w:b/>
          <w:bCs/>
        </w:rPr>
        <w:t xml:space="preserve"> </w:t>
      </w:r>
      <w:r>
        <w:t>Annual variation in</w:t>
      </w:r>
      <w:r w:rsidR="0086322E">
        <w:t xml:space="preserve"> relative</w:t>
      </w:r>
      <w:r>
        <w:t xml:space="preserve"> density of larvae at settlement time (500 degree</w:t>
      </w:r>
      <w:r w:rsidR="00866AD6">
        <w:t>-</w:t>
      </w:r>
      <w:r>
        <w:t>days) for the</w:t>
      </w:r>
      <w:r w:rsidR="007B4C75">
        <w:t xml:space="preserve"> northern</w:t>
      </w:r>
      <w:r>
        <w:t xml:space="preserve"> </w:t>
      </w:r>
      <w:r w:rsidR="007B4C75">
        <w:t>s</w:t>
      </w:r>
      <w:r>
        <w:t xml:space="preserve">pring spawning event. The black circles show the release location of the particles for each spawning event. The continental shelf (200 m depth) is shown as a solid black line within the model boundaries. The density colour scale is consistent between subplots but note the non-linear colour scale. </w:t>
      </w:r>
    </w:p>
    <w:p w14:paraId="20B69E3D" w14:textId="07847986" w:rsidR="00171FC1" w:rsidRDefault="00171FC1" w:rsidP="00E4010E">
      <w:pPr>
        <w:spacing w:line="360" w:lineRule="auto"/>
      </w:pPr>
      <w:r>
        <w:rPr>
          <w:noProof/>
        </w:rPr>
        <w:lastRenderedPageBreak/>
        <w:drawing>
          <wp:inline distT="0" distB="0" distL="0" distR="0" wp14:anchorId="3D4D0E1F" wp14:editId="033A228A">
            <wp:extent cx="5554069" cy="7433953"/>
            <wp:effectExtent l="0" t="0" r="889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t="2786" b="2476"/>
                    <a:stretch/>
                  </pic:blipFill>
                  <pic:spPr bwMode="auto">
                    <a:xfrm>
                      <a:off x="0" y="0"/>
                      <a:ext cx="5557952" cy="7439151"/>
                    </a:xfrm>
                    <a:prstGeom prst="rect">
                      <a:avLst/>
                    </a:prstGeom>
                    <a:noFill/>
                    <a:ln>
                      <a:noFill/>
                    </a:ln>
                    <a:extLst>
                      <a:ext uri="{53640926-AAD7-44D8-BBD7-CCE9431645EC}">
                        <a14:shadowObscured xmlns:a14="http://schemas.microsoft.com/office/drawing/2010/main"/>
                      </a:ext>
                    </a:extLst>
                  </pic:spPr>
                </pic:pic>
              </a:graphicData>
            </a:graphic>
          </wp:inline>
        </w:drawing>
      </w:r>
    </w:p>
    <w:p w14:paraId="69AAA0F1" w14:textId="5FD0508C" w:rsidR="00171FC1" w:rsidRDefault="00171FC1" w:rsidP="00E4010E">
      <w:pPr>
        <w:spacing w:line="360" w:lineRule="auto"/>
      </w:pPr>
      <w:r w:rsidRPr="00171FC1">
        <w:rPr>
          <w:b/>
          <w:bCs/>
        </w:rPr>
        <w:t>Figure S</w:t>
      </w:r>
      <w:r w:rsidR="0086322E">
        <w:rPr>
          <w:b/>
          <w:bCs/>
        </w:rPr>
        <w:t>8</w:t>
      </w:r>
      <w:r>
        <w:t xml:space="preserve"> Annual variation in</w:t>
      </w:r>
      <w:r w:rsidR="0086322E">
        <w:t xml:space="preserve"> relative</w:t>
      </w:r>
      <w:r>
        <w:t xml:space="preserve"> density of larvae at settlement time (500 degree</w:t>
      </w:r>
      <w:r w:rsidR="00866AD6">
        <w:t>-</w:t>
      </w:r>
      <w:r>
        <w:t>days) for the</w:t>
      </w:r>
      <w:r w:rsidR="007B4C75">
        <w:t xml:space="preserve"> mid-latitude</w:t>
      </w:r>
      <w:r>
        <w:t xml:space="preserve"> </w:t>
      </w:r>
      <w:r w:rsidR="007B4C75">
        <w:t>s</w:t>
      </w:r>
      <w:r>
        <w:t>pring spawning event. The black circles show the release location of the particles for each spawning event. The continental shelf (200 m depth) is shown as a solid black line within the model boundaries. The density colour scale is consistent between subplots but note the non-linear colour scale.</w:t>
      </w:r>
    </w:p>
    <w:p w14:paraId="3CCE9211" w14:textId="2FFD5376" w:rsidR="00171FC1" w:rsidRDefault="00171FC1" w:rsidP="00E4010E">
      <w:pPr>
        <w:spacing w:line="360" w:lineRule="auto"/>
      </w:pPr>
      <w:r>
        <w:rPr>
          <w:noProof/>
        </w:rPr>
        <w:lastRenderedPageBreak/>
        <w:drawing>
          <wp:inline distT="0" distB="0" distL="0" distR="0" wp14:anchorId="38A1E0FB" wp14:editId="022C666E">
            <wp:extent cx="5557652" cy="7450265"/>
            <wp:effectExtent l="0" t="0" r="508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t="2640" b="2475"/>
                    <a:stretch/>
                  </pic:blipFill>
                  <pic:spPr bwMode="auto">
                    <a:xfrm>
                      <a:off x="0" y="0"/>
                      <a:ext cx="5561181" cy="7454996"/>
                    </a:xfrm>
                    <a:prstGeom prst="rect">
                      <a:avLst/>
                    </a:prstGeom>
                    <a:noFill/>
                    <a:ln>
                      <a:noFill/>
                    </a:ln>
                    <a:extLst>
                      <a:ext uri="{53640926-AAD7-44D8-BBD7-CCE9431645EC}">
                        <a14:shadowObscured xmlns:a14="http://schemas.microsoft.com/office/drawing/2010/main"/>
                      </a:ext>
                    </a:extLst>
                  </pic:spPr>
                </pic:pic>
              </a:graphicData>
            </a:graphic>
          </wp:inline>
        </w:drawing>
      </w:r>
    </w:p>
    <w:p w14:paraId="4000C11B" w14:textId="355FA908" w:rsidR="002F43CF" w:rsidRPr="002F43CF" w:rsidRDefault="00171FC1" w:rsidP="00E4010E">
      <w:pPr>
        <w:spacing w:line="360" w:lineRule="auto"/>
      </w:pPr>
      <w:r w:rsidRPr="00171FC1">
        <w:rPr>
          <w:b/>
          <w:bCs/>
        </w:rPr>
        <w:t>Figure S</w:t>
      </w:r>
      <w:r w:rsidR="0086322E">
        <w:rPr>
          <w:b/>
          <w:bCs/>
        </w:rPr>
        <w:t>9</w:t>
      </w:r>
      <w:r>
        <w:t xml:space="preserve"> Annual variation in</w:t>
      </w:r>
      <w:r w:rsidR="0086322E">
        <w:t xml:space="preserve"> relative</w:t>
      </w:r>
      <w:r>
        <w:t xml:space="preserve"> density of larvae at settlement time (500 degree</w:t>
      </w:r>
      <w:r w:rsidR="00866AD6">
        <w:t>-</w:t>
      </w:r>
      <w:r>
        <w:t>days) for the</w:t>
      </w:r>
      <w:r w:rsidR="007B4C75">
        <w:t xml:space="preserve"> mid-latitude</w:t>
      </w:r>
      <w:r>
        <w:t xml:space="preserve"> </w:t>
      </w:r>
      <w:r w:rsidR="007B4C75">
        <w:t>s</w:t>
      </w:r>
      <w:r>
        <w:t>ummer spawning event. The black circles show the release location of the particles for each spawning event. The continental shelf (200 m depth) is shown as a solid black line within the model boundaries. The density colour scale is consistent between subplots but note the non-linear colour scale.</w:t>
      </w:r>
    </w:p>
    <w:sectPr w:rsidR="002F43CF" w:rsidRPr="002F43CF" w:rsidSect="00E4010E">
      <w:pgSz w:w="11906" w:h="16838"/>
      <w:pgMar w:top="1440" w:right="1440" w:bottom="1440" w:left="1440" w:header="708" w:footer="708" w:gutter="0"/>
      <w:lnNumType w:countBy="1" w:restart="continuous"/>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Jason Everett" w:date="2019-09-23T09:15:00Z" w:initials="JE">
    <w:p w14:paraId="1DD0FCE5" w14:textId="4951D721" w:rsidR="006A0EB4" w:rsidRDefault="006A0EB4">
      <w:pPr>
        <w:pStyle w:val="CommentText"/>
      </w:pPr>
      <w:r>
        <w:rPr>
          <w:rStyle w:val="CommentReference"/>
        </w:rPr>
        <w:annotationRef/>
      </w:r>
      <w:r>
        <w:rPr>
          <w:color w:val="262626"/>
        </w:rPr>
        <w:t>Could I remove this here to keep it broader?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1DD0FCE5"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DD0FCE5" w16cid:durableId="21330BAB"/>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485AA3"/>
    <w:multiLevelType w:val="hybridMultilevel"/>
    <w:tmpl w:val="AD169DB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0C524B66"/>
    <w:multiLevelType w:val="hybridMultilevel"/>
    <w:tmpl w:val="7CAEB6E6"/>
    <w:lvl w:ilvl="0" w:tplc="0C090001">
      <w:start w:val="1"/>
      <w:numFmt w:val="bullet"/>
      <w:lvlText w:val=""/>
      <w:lvlJc w:val="left"/>
      <w:pPr>
        <w:ind w:left="3600" w:hanging="360"/>
      </w:pPr>
      <w:rPr>
        <w:rFonts w:ascii="Symbol" w:hAnsi="Symbol" w:hint="default"/>
      </w:rPr>
    </w:lvl>
    <w:lvl w:ilvl="1" w:tplc="0C090003" w:tentative="1">
      <w:start w:val="1"/>
      <w:numFmt w:val="bullet"/>
      <w:lvlText w:val="o"/>
      <w:lvlJc w:val="left"/>
      <w:pPr>
        <w:ind w:left="4320" w:hanging="360"/>
      </w:pPr>
      <w:rPr>
        <w:rFonts w:ascii="Courier New" w:hAnsi="Courier New" w:cs="Courier New" w:hint="default"/>
      </w:rPr>
    </w:lvl>
    <w:lvl w:ilvl="2" w:tplc="0C090005" w:tentative="1">
      <w:start w:val="1"/>
      <w:numFmt w:val="bullet"/>
      <w:lvlText w:val=""/>
      <w:lvlJc w:val="left"/>
      <w:pPr>
        <w:ind w:left="5040" w:hanging="360"/>
      </w:pPr>
      <w:rPr>
        <w:rFonts w:ascii="Wingdings" w:hAnsi="Wingdings" w:hint="default"/>
      </w:rPr>
    </w:lvl>
    <w:lvl w:ilvl="3" w:tplc="0C090001" w:tentative="1">
      <w:start w:val="1"/>
      <w:numFmt w:val="bullet"/>
      <w:lvlText w:val=""/>
      <w:lvlJc w:val="left"/>
      <w:pPr>
        <w:ind w:left="5760" w:hanging="360"/>
      </w:pPr>
      <w:rPr>
        <w:rFonts w:ascii="Symbol" w:hAnsi="Symbol" w:hint="default"/>
      </w:rPr>
    </w:lvl>
    <w:lvl w:ilvl="4" w:tplc="0C090003" w:tentative="1">
      <w:start w:val="1"/>
      <w:numFmt w:val="bullet"/>
      <w:lvlText w:val="o"/>
      <w:lvlJc w:val="left"/>
      <w:pPr>
        <w:ind w:left="6480" w:hanging="360"/>
      </w:pPr>
      <w:rPr>
        <w:rFonts w:ascii="Courier New" w:hAnsi="Courier New" w:cs="Courier New" w:hint="default"/>
      </w:rPr>
    </w:lvl>
    <w:lvl w:ilvl="5" w:tplc="0C090005" w:tentative="1">
      <w:start w:val="1"/>
      <w:numFmt w:val="bullet"/>
      <w:lvlText w:val=""/>
      <w:lvlJc w:val="left"/>
      <w:pPr>
        <w:ind w:left="7200" w:hanging="360"/>
      </w:pPr>
      <w:rPr>
        <w:rFonts w:ascii="Wingdings" w:hAnsi="Wingdings" w:hint="default"/>
      </w:rPr>
    </w:lvl>
    <w:lvl w:ilvl="6" w:tplc="0C090001" w:tentative="1">
      <w:start w:val="1"/>
      <w:numFmt w:val="bullet"/>
      <w:lvlText w:val=""/>
      <w:lvlJc w:val="left"/>
      <w:pPr>
        <w:ind w:left="7920" w:hanging="360"/>
      </w:pPr>
      <w:rPr>
        <w:rFonts w:ascii="Symbol" w:hAnsi="Symbol" w:hint="default"/>
      </w:rPr>
    </w:lvl>
    <w:lvl w:ilvl="7" w:tplc="0C090003" w:tentative="1">
      <w:start w:val="1"/>
      <w:numFmt w:val="bullet"/>
      <w:lvlText w:val="o"/>
      <w:lvlJc w:val="left"/>
      <w:pPr>
        <w:ind w:left="8640" w:hanging="360"/>
      </w:pPr>
      <w:rPr>
        <w:rFonts w:ascii="Courier New" w:hAnsi="Courier New" w:cs="Courier New" w:hint="default"/>
      </w:rPr>
    </w:lvl>
    <w:lvl w:ilvl="8" w:tplc="0C090005" w:tentative="1">
      <w:start w:val="1"/>
      <w:numFmt w:val="bullet"/>
      <w:lvlText w:val=""/>
      <w:lvlJc w:val="left"/>
      <w:pPr>
        <w:ind w:left="9360" w:hanging="360"/>
      </w:pPr>
      <w:rPr>
        <w:rFonts w:ascii="Wingdings" w:hAnsi="Wingdings" w:hint="default"/>
      </w:rPr>
    </w:lvl>
  </w:abstractNum>
  <w:abstractNum w:abstractNumId="2" w15:restartNumberingAfterBreak="0">
    <w:nsid w:val="0DCF76EB"/>
    <w:multiLevelType w:val="hybridMultilevel"/>
    <w:tmpl w:val="74685018"/>
    <w:lvl w:ilvl="0" w:tplc="11AA26A4">
      <w:start w:val="1"/>
      <w:numFmt w:val="bullet"/>
      <w:lvlText w:val=""/>
      <w:lvlJc w:val="left"/>
      <w:pPr>
        <w:ind w:left="644" w:hanging="360"/>
      </w:pPr>
      <w:rPr>
        <w:rFonts w:ascii="Symbol" w:hAnsi="Symbol" w:hint="default"/>
      </w:rPr>
    </w:lvl>
    <w:lvl w:ilvl="1" w:tplc="0C090003">
      <w:start w:val="1"/>
      <w:numFmt w:val="bullet"/>
      <w:lvlText w:val="o"/>
      <w:lvlJc w:val="left"/>
      <w:pPr>
        <w:ind w:left="1364" w:hanging="360"/>
      </w:pPr>
      <w:rPr>
        <w:rFonts w:ascii="Courier New" w:hAnsi="Courier New" w:cs="Courier New" w:hint="default"/>
      </w:rPr>
    </w:lvl>
    <w:lvl w:ilvl="2" w:tplc="0C090005">
      <w:start w:val="1"/>
      <w:numFmt w:val="bullet"/>
      <w:lvlText w:val=""/>
      <w:lvlJc w:val="left"/>
      <w:pPr>
        <w:ind w:left="2084" w:hanging="360"/>
      </w:pPr>
      <w:rPr>
        <w:rFonts w:ascii="Wingdings" w:hAnsi="Wingdings" w:hint="default"/>
      </w:rPr>
    </w:lvl>
    <w:lvl w:ilvl="3" w:tplc="0C090001">
      <w:start w:val="1"/>
      <w:numFmt w:val="bullet"/>
      <w:lvlText w:val=""/>
      <w:lvlJc w:val="left"/>
      <w:pPr>
        <w:ind w:left="2804" w:hanging="360"/>
      </w:pPr>
      <w:rPr>
        <w:rFonts w:ascii="Symbol" w:hAnsi="Symbol" w:hint="default"/>
      </w:rPr>
    </w:lvl>
    <w:lvl w:ilvl="4" w:tplc="0C090003" w:tentative="1">
      <w:start w:val="1"/>
      <w:numFmt w:val="bullet"/>
      <w:lvlText w:val="o"/>
      <w:lvlJc w:val="left"/>
      <w:pPr>
        <w:ind w:left="3524" w:hanging="360"/>
      </w:pPr>
      <w:rPr>
        <w:rFonts w:ascii="Courier New" w:hAnsi="Courier New" w:cs="Courier New" w:hint="default"/>
      </w:rPr>
    </w:lvl>
    <w:lvl w:ilvl="5" w:tplc="0C090005" w:tentative="1">
      <w:start w:val="1"/>
      <w:numFmt w:val="bullet"/>
      <w:lvlText w:val=""/>
      <w:lvlJc w:val="left"/>
      <w:pPr>
        <w:ind w:left="4244" w:hanging="360"/>
      </w:pPr>
      <w:rPr>
        <w:rFonts w:ascii="Wingdings" w:hAnsi="Wingdings" w:hint="default"/>
      </w:rPr>
    </w:lvl>
    <w:lvl w:ilvl="6" w:tplc="0C090001" w:tentative="1">
      <w:start w:val="1"/>
      <w:numFmt w:val="bullet"/>
      <w:lvlText w:val=""/>
      <w:lvlJc w:val="left"/>
      <w:pPr>
        <w:ind w:left="4964" w:hanging="360"/>
      </w:pPr>
      <w:rPr>
        <w:rFonts w:ascii="Symbol" w:hAnsi="Symbol" w:hint="default"/>
      </w:rPr>
    </w:lvl>
    <w:lvl w:ilvl="7" w:tplc="0C090003" w:tentative="1">
      <w:start w:val="1"/>
      <w:numFmt w:val="bullet"/>
      <w:lvlText w:val="o"/>
      <w:lvlJc w:val="left"/>
      <w:pPr>
        <w:ind w:left="5684" w:hanging="360"/>
      </w:pPr>
      <w:rPr>
        <w:rFonts w:ascii="Courier New" w:hAnsi="Courier New" w:cs="Courier New" w:hint="default"/>
      </w:rPr>
    </w:lvl>
    <w:lvl w:ilvl="8" w:tplc="0C090005" w:tentative="1">
      <w:start w:val="1"/>
      <w:numFmt w:val="bullet"/>
      <w:lvlText w:val=""/>
      <w:lvlJc w:val="left"/>
      <w:pPr>
        <w:ind w:left="6404" w:hanging="360"/>
      </w:pPr>
      <w:rPr>
        <w:rFonts w:ascii="Wingdings" w:hAnsi="Wingdings" w:hint="default"/>
      </w:rPr>
    </w:lvl>
  </w:abstractNum>
  <w:abstractNum w:abstractNumId="3" w15:restartNumberingAfterBreak="0">
    <w:nsid w:val="121153E6"/>
    <w:multiLevelType w:val="hybridMultilevel"/>
    <w:tmpl w:val="C46277DC"/>
    <w:lvl w:ilvl="0" w:tplc="0C090001">
      <w:start w:val="1"/>
      <w:numFmt w:val="bullet"/>
      <w:lvlText w:val=""/>
      <w:lvlJc w:val="left"/>
      <w:pPr>
        <w:ind w:left="3600" w:hanging="360"/>
      </w:pPr>
      <w:rPr>
        <w:rFonts w:ascii="Symbol" w:hAnsi="Symbol" w:hint="default"/>
      </w:rPr>
    </w:lvl>
    <w:lvl w:ilvl="1" w:tplc="0C090003" w:tentative="1">
      <w:start w:val="1"/>
      <w:numFmt w:val="bullet"/>
      <w:lvlText w:val="o"/>
      <w:lvlJc w:val="left"/>
      <w:pPr>
        <w:ind w:left="4320" w:hanging="360"/>
      </w:pPr>
      <w:rPr>
        <w:rFonts w:ascii="Courier New" w:hAnsi="Courier New" w:cs="Courier New" w:hint="default"/>
      </w:rPr>
    </w:lvl>
    <w:lvl w:ilvl="2" w:tplc="0C090005" w:tentative="1">
      <w:start w:val="1"/>
      <w:numFmt w:val="bullet"/>
      <w:lvlText w:val=""/>
      <w:lvlJc w:val="left"/>
      <w:pPr>
        <w:ind w:left="5040" w:hanging="360"/>
      </w:pPr>
      <w:rPr>
        <w:rFonts w:ascii="Wingdings" w:hAnsi="Wingdings" w:hint="default"/>
      </w:rPr>
    </w:lvl>
    <w:lvl w:ilvl="3" w:tplc="0C090001" w:tentative="1">
      <w:start w:val="1"/>
      <w:numFmt w:val="bullet"/>
      <w:lvlText w:val=""/>
      <w:lvlJc w:val="left"/>
      <w:pPr>
        <w:ind w:left="5760" w:hanging="360"/>
      </w:pPr>
      <w:rPr>
        <w:rFonts w:ascii="Symbol" w:hAnsi="Symbol" w:hint="default"/>
      </w:rPr>
    </w:lvl>
    <w:lvl w:ilvl="4" w:tplc="0C090003" w:tentative="1">
      <w:start w:val="1"/>
      <w:numFmt w:val="bullet"/>
      <w:lvlText w:val="o"/>
      <w:lvlJc w:val="left"/>
      <w:pPr>
        <w:ind w:left="6480" w:hanging="360"/>
      </w:pPr>
      <w:rPr>
        <w:rFonts w:ascii="Courier New" w:hAnsi="Courier New" w:cs="Courier New" w:hint="default"/>
      </w:rPr>
    </w:lvl>
    <w:lvl w:ilvl="5" w:tplc="0C090005" w:tentative="1">
      <w:start w:val="1"/>
      <w:numFmt w:val="bullet"/>
      <w:lvlText w:val=""/>
      <w:lvlJc w:val="left"/>
      <w:pPr>
        <w:ind w:left="7200" w:hanging="360"/>
      </w:pPr>
      <w:rPr>
        <w:rFonts w:ascii="Wingdings" w:hAnsi="Wingdings" w:hint="default"/>
      </w:rPr>
    </w:lvl>
    <w:lvl w:ilvl="6" w:tplc="0C090001" w:tentative="1">
      <w:start w:val="1"/>
      <w:numFmt w:val="bullet"/>
      <w:lvlText w:val=""/>
      <w:lvlJc w:val="left"/>
      <w:pPr>
        <w:ind w:left="7920" w:hanging="360"/>
      </w:pPr>
      <w:rPr>
        <w:rFonts w:ascii="Symbol" w:hAnsi="Symbol" w:hint="default"/>
      </w:rPr>
    </w:lvl>
    <w:lvl w:ilvl="7" w:tplc="0C090003" w:tentative="1">
      <w:start w:val="1"/>
      <w:numFmt w:val="bullet"/>
      <w:lvlText w:val="o"/>
      <w:lvlJc w:val="left"/>
      <w:pPr>
        <w:ind w:left="8640" w:hanging="360"/>
      </w:pPr>
      <w:rPr>
        <w:rFonts w:ascii="Courier New" w:hAnsi="Courier New" w:cs="Courier New" w:hint="default"/>
      </w:rPr>
    </w:lvl>
    <w:lvl w:ilvl="8" w:tplc="0C090005" w:tentative="1">
      <w:start w:val="1"/>
      <w:numFmt w:val="bullet"/>
      <w:lvlText w:val=""/>
      <w:lvlJc w:val="left"/>
      <w:pPr>
        <w:ind w:left="9360" w:hanging="360"/>
      </w:pPr>
      <w:rPr>
        <w:rFonts w:ascii="Wingdings" w:hAnsi="Wingdings" w:hint="default"/>
      </w:rPr>
    </w:lvl>
  </w:abstractNum>
  <w:abstractNum w:abstractNumId="4" w15:restartNumberingAfterBreak="0">
    <w:nsid w:val="13D169D4"/>
    <w:multiLevelType w:val="hybridMultilevel"/>
    <w:tmpl w:val="78BC366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15:restartNumberingAfterBreak="0">
    <w:nsid w:val="3EE47F3B"/>
    <w:multiLevelType w:val="hybridMultilevel"/>
    <w:tmpl w:val="2E4687F6"/>
    <w:lvl w:ilvl="0" w:tplc="01E2A2A6">
      <w:numFmt w:val="bullet"/>
      <w:lvlText w:val="-"/>
      <w:lvlJc w:val="left"/>
      <w:pPr>
        <w:ind w:left="720" w:hanging="360"/>
      </w:pPr>
      <w:rPr>
        <w:rFonts w:ascii="Calibri" w:eastAsiaTheme="minorHAnsi" w:hAnsi="Calibri"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15:restartNumberingAfterBreak="0">
    <w:nsid w:val="53EC4907"/>
    <w:multiLevelType w:val="hybridMultilevel"/>
    <w:tmpl w:val="9F449C9E"/>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 w15:restartNumberingAfterBreak="0">
    <w:nsid w:val="5857379D"/>
    <w:multiLevelType w:val="hybridMultilevel"/>
    <w:tmpl w:val="EC6A23AE"/>
    <w:lvl w:ilvl="0" w:tplc="7CF2DFA2">
      <w:numFmt w:val="bullet"/>
      <w:lvlText w:val="-"/>
      <w:lvlJc w:val="left"/>
      <w:pPr>
        <w:ind w:left="720" w:hanging="360"/>
      </w:pPr>
      <w:rPr>
        <w:rFonts w:ascii="Calibri" w:eastAsiaTheme="minorHAnsi" w:hAnsi="Calibri"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15:restartNumberingAfterBreak="0">
    <w:nsid w:val="635160A0"/>
    <w:multiLevelType w:val="hybridMultilevel"/>
    <w:tmpl w:val="61EE837C"/>
    <w:lvl w:ilvl="0" w:tplc="0C090001">
      <w:start w:val="1"/>
      <w:numFmt w:val="bullet"/>
      <w:lvlText w:val=""/>
      <w:lvlJc w:val="left"/>
      <w:pPr>
        <w:ind w:left="3600" w:hanging="360"/>
      </w:pPr>
      <w:rPr>
        <w:rFonts w:ascii="Symbol" w:hAnsi="Symbol" w:hint="default"/>
      </w:rPr>
    </w:lvl>
    <w:lvl w:ilvl="1" w:tplc="0C090003" w:tentative="1">
      <w:start w:val="1"/>
      <w:numFmt w:val="bullet"/>
      <w:lvlText w:val="o"/>
      <w:lvlJc w:val="left"/>
      <w:pPr>
        <w:ind w:left="4320" w:hanging="360"/>
      </w:pPr>
      <w:rPr>
        <w:rFonts w:ascii="Courier New" w:hAnsi="Courier New" w:cs="Courier New" w:hint="default"/>
      </w:rPr>
    </w:lvl>
    <w:lvl w:ilvl="2" w:tplc="0C090005" w:tentative="1">
      <w:start w:val="1"/>
      <w:numFmt w:val="bullet"/>
      <w:lvlText w:val=""/>
      <w:lvlJc w:val="left"/>
      <w:pPr>
        <w:ind w:left="5040" w:hanging="360"/>
      </w:pPr>
      <w:rPr>
        <w:rFonts w:ascii="Wingdings" w:hAnsi="Wingdings" w:hint="default"/>
      </w:rPr>
    </w:lvl>
    <w:lvl w:ilvl="3" w:tplc="0C090001" w:tentative="1">
      <w:start w:val="1"/>
      <w:numFmt w:val="bullet"/>
      <w:lvlText w:val=""/>
      <w:lvlJc w:val="left"/>
      <w:pPr>
        <w:ind w:left="5760" w:hanging="360"/>
      </w:pPr>
      <w:rPr>
        <w:rFonts w:ascii="Symbol" w:hAnsi="Symbol" w:hint="default"/>
      </w:rPr>
    </w:lvl>
    <w:lvl w:ilvl="4" w:tplc="0C090003" w:tentative="1">
      <w:start w:val="1"/>
      <w:numFmt w:val="bullet"/>
      <w:lvlText w:val="o"/>
      <w:lvlJc w:val="left"/>
      <w:pPr>
        <w:ind w:left="6480" w:hanging="360"/>
      </w:pPr>
      <w:rPr>
        <w:rFonts w:ascii="Courier New" w:hAnsi="Courier New" w:cs="Courier New" w:hint="default"/>
      </w:rPr>
    </w:lvl>
    <w:lvl w:ilvl="5" w:tplc="0C090005" w:tentative="1">
      <w:start w:val="1"/>
      <w:numFmt w:val="bullet"/>
      <w:lvlText w:val=""/>
      <w:lvlJc w:val="left"/>
      <w:pPr>
        <w:ind w:left="7200" w:hanging="360"/>
      </w:pPr>
      <w:rPr>
        <w:rFonts w:ascii="Wingdings" w:hAnsi="Wingdings" w:hint="default"/>
      </w:rPr>
    </w:lvl>
    <w:lvl w:ilvl="6" w:tplc="0C090001" w:tentative="1">
      <w:start w:val="1"/>
      <w:numFmt w:val="bullet"/>
      <w:lvlText w:val=""/>
      <w:lvlJc w:val="left"/>
      <w:pPr>
        <w:ind w:left="7920" w:hanging="360"/>
      </w:pPr>
      <w:rPr>
        <w:rFonts w:ascii="Symbol" w:hAnsi="Symbol" w:hint="default"/>
      </w:rPr>
    </w:lvl>
    <w:lvl w:ilvl="7" w:tplc="0C090003" w:tentative="1">
      <w:start w:val="1"/>
      <w:numFmt w:val="bullet"/>
      <w:lvlText w:val="o"/>
      <w:lvlJc w:val="left"/>
      <w:pPr>
        <w:ind w:left="8640" w:hanging="360"/>
      </w:pPr>
      <w:rPr>
        <w:rFonts w:ascii="Courier New" w:hAnsi="Courier New" w:cs="Courier New" w:hint="default"/>
      </w:rPr>
    </w:lvl>
    <w:lvl w:ilvl="8" w:tplc="0C090005" w:tentative="1">
      <w:start w:val="1"/>
      <w:numFmt w:val="bullet"/>
      <w:lvlText w:val=""/>
      <w:lvlJc w:val="left"/>
      <w:pPr>
        <w:ind w:left="9360" w:hanging="360"/>
      </w:pPr>
      <w:rPr>
        <w:rFonts w:ascii="Wingdings" w:hAnsi="Wingdings" w:hint="default"/>
      </w:rPr>
    </w:lvl>
  </w:abstractNum>
  <w:abstractNum w:abstractNumId="9" w15:restartNumberingAfterBreak="0">
    <w:nsid w:val="79E237D0"/>
    <w:multiLevelType w:val="hybridMultilevel"/>
    <w:tmpl w:val="90B0147C"/>
    <w:lvl w:ilvl="0" w:tplc="2DE62CBC">
      <w:numFmt w:val="bullet"/>
      <w:lvlText w:val="-"/>
      <w:lvlJc w:val="left"/>
      <w:pPr>
        <w:ind w:left="720" w:hanging="360"/>
      </w:pPr>
      <w:rPr>
        <w:rFonts w:ascii="Calibri" w:eastAsiaTheme="minorHAnsi" w:hAnsi="Calibri"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5"/>
  </w:num>
  <w:num w:numId="4">
    <w:abstractNumId w:val="7"/>
  </w:num>
  <w:num w:numId="5">
    <w:abstractNumId w:val="9"/>
  </w:num>
  <w:num w:numId="6">
    <w:abstractNumId w:val="6"/>
  </w:num>
  <w:num w:numId="7">
    <w:abstractNumId w:val="1"/>
  </w:num>
  <w:num w:numId="8">
    <w:abstractNumId w:val="8"/>
  </w:num>
  <w:num w:numId="9">
    <w:abstractNumId w:val="3"/>
  </w:num>
  <w:num w:numId="10">
    <w:abstractNumId w:val="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Jason Everett">
    <w15:presenceInfo w15:providerId="AD" w15:userId="S::z9902002@ad.unsw.edu.au::d60a8139-4a1d-4875-a972-35d90206b90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2"/>
  <w:proofState w:spelling="clean"/>
  <w:trackRevision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Marine Biology&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tpvtxxttc2dzapezfe4xfz5nxr9at0sv9zrz&quot;&gt;tailor Jan 2015&lt;record-ids&gt;&lt;item&gt;17&lt;/item&gt;&lt;item&gt;23&lt;/item&gt;&lt;item&gt;27&lt;/item&gt;&lt;item&gt;40&lt;/item&gt;&lt;item&gt;45&lt;/item&gt;&lt;item&gt;79&lt;/item&gt;&lt;item&gt;128&lt;/item&gt;&lt;item&gt;131&lt;/item&gt;&lt;item&gt;171&lt;/item&gt;&lt;item&gt;175&lt;/item&gt;&lt;item&gt;268&lt;/item&gt;&lt;item&gt;277&lt;/item&gt;&lt;item&gt;299&lt;/item&gt;&lt;item&gt;312&lt;/item&gt;&lt;item&gt;321&lt;/item&gt;&lt;item&gt;333&lt;/item&gt;&lt;item&gt;351&lt;/item&gt;&lt;item&gt;394&lt;/item&gt;&lt;item&gt;395&lt;/item&gt;&lt;item&gt;396&lt;/item&gt;&lt;item&gt;397&lt;/item&gt;&lt;item&gt;398&lt;/item&gt;&lt;item&gt;400&lt;/item&gt;&lt;item&gt;402&lt;/item&gt;&lt;item&gt;408&lt;/item&gt;&lt;item&gt;417&lt;/item&gt;&lt;item&gt;422&lt;/item&gt;&lt;item&gt;424&lt;/item&gt;&lt;item&gt;427&lt;/item&gt;&lt;item&gt;428&lt;/item&gt;&lt;item&gt;429&lt;/item&gt;&lt;item&gt;430&lt;/item&gt;&lt;item&gt;431&lt;/item&gt;&lt;item&gt;432&lt;/item&gt;&lt;item&gt;433&lt;/item&gt;&lt;item&gt;434&lt;/item&gt;&lt;item&gt;444&lt;/item&gt;&lt;item&gt;468&lt;/item&gt;&lt;item&gt;478&lt;/item&gt;&lt;item&gt;483&lt;/item&gt;&lt;item&gt;485&lt;/item&gt;&lt;item&gt;486&lt;/item&gt;&lt;item&gt;487&lt;/item&gt;&lt;item&gt;488&lt;/item&gt;&lt;item&gt;489&lt;/item&gt;&lt;item&gt;490&lt;/item&gt;&lt;item&gt;491&lt;/item&gt;&lt;item&gt;497&lt;/item&gt;&lt;item&gt;498&lt;/item&gt;&lt;item&gt;499&lt;/item&gt;&lt;item&gt;500&lt;/item&gt;&lt;item&gt;501&lt;/item&gt;&lt;item&gt;503&lt;/item&gt;&lt;item&gt;504&lt;/item&gt;&lt;item&gt;506&lt;/item&gt;&lt;item&gt;508&lt;/item&gt;&lt;item&gt;509&lt;/item&gt;&lt;item&gt;510&lt;/item&gt;&lt;item&gt;511&lt;/item&gt;&lt;item&gt;512&lt;/item&gt;&lt;item&gt;513&lt;/item&gt;&lt;item&gt;514&lt;/item&gt;&lt;item&gt;515&lt;/item&gt;&lt;item&gt;516&lt;/item&gt;&lt;item&gt;517&lt;/item&gt;&lt;item&gt;518&lt;/item&gt;&lt;item&gt;519&lt;/item&gt;&lt;item&gt;520&lt;/item&gt;&lt;item&gt;521&lt;/item&gt;&lt;item&gt;522&lt;/item&gt;&lt;item&gt;523&lt;/item&gt;&lt;item&gt;524&lt;/item&gt;&lt;item&gt;688&lt;/item&gt;&lt;/record-ids&gt;&lt;/item&gt;&lt;/Libraries&gt;"/>
  </w:docVars>
  <w:rsids>
    <w:rsidRoot w:val="001E3C8F"/>
    <w:rsid w:val="00001549"/>
    <w:rsid w:val="0000427D"/>
    <w:rsid w:val="000042F1"/>
    <w:rsid w:val="000068CD"/>
    <w:rsid w:val="0001335C"/>
    <w:rsid w:val="00017F82"/>
    <w:rsid w:val="00021FC8"/>
    <w:rsid w:val="00022308"/>
    <w:rsid w:val="00025C0B"/>
    <w:rsid w:val="00027DBD"/>
    <w:rsid w:val="00030659"/>
    <w:rsid w:val="00030CBA"/>
    <w:rsid w:val="000317A9"/>
    <w:rsid w:val="000327E8"/>
    <w:rsid w:val="00033F6C"/>
    <w:rsid w:val="00042394"/>
    <w:rsid w:val="00047EE7"/>
    <w:rsid w:val="00050249"/>
    <w:rsid w:val="00050608"/>
    <w:rsid w:val="00051793"/>
    <w:rsid w:val="00052079"/>
    <w:rsid w:val="00055FBC"/>
    <w:rsid w:val="00056BBE"/>
    <w:rsid w:val="00062256"/>
    <w:rsid w:val="00062965"/>
    <w:rsid w:val="000631F0"/>
    <w:rsid w:val="000650CD"/>
    <w:rsid w:val="00071D58"/>
    <w:rsid w:val="00072D11"/>
    <w:rsid w:val="00072FA4"/>
    <w:rsid w:val="0007418E"/>
    <w:rsid w:val="0007487B"/>
    <w:rsid w:val="00074E34"/>
    <w:rsid w:val="000774A3"/>
    <w:rsid w:val="00081676"/>
    <w:rsid w:val="00082089"/>
    <w:rsid w:val="00084509"/>
    <w:rsid w:val="0008622E"/>
    <w:rsid w:val="000927A3"/>
    <w:rsid w:val="00092BAB"/>
    <w:rsid w:val="000940A5"/>
    <w:rsid w:val="0009568D"/>
    <w:rsid w:val="00096B44"/>
    <w:rsid w:val="000A10F2"/>
    <w:rsid w:val="000A1695"/>
    <w:rsid w:val="000A18DC"/>
    <w:rsid w:val="000A3A3D"/>
    <w:rsid w:val="000A3E72"/>
    <w:rsid w:val="000A4522"/>
    <w:rsid w:val="000A4F97"/>
    <w:rsid w:val="000A5057"/>
    <w:rsid w:val="000A6D1C"/>
    <w:rsid w:val="000A7373"/>
    <w:rsid w:val="000A7CC8"/>
    <w:rsid w:val="000B1AED"/>
    <w:rsid w:val="000B272D"/>
    <w:rsid w:val="000B3101"/>
    <w:rsid w:val="000B33D9"/>
    <w:rsid w:val="000B696B"/>
    <w:rsid w:val="000C0AA3"/>
    <w:rsid w:val="000C5008"/>
    <w:rsid w:val="000C6DA7"/>
    <w:rsid w:val="000C7010"/>
    <w:rsid w:val="000C789E"/>
    <w:rsid w:val="000D2480"/>
    <w:rsid w:val="000D5461"/>
    <w:rsid w:val="000D5B0A"/>
    <w:rsid w:val="000E046E"/>
    <w:rsid w:val="000E12F9"/>
    <w:rsid w:val="000E2A90"/>
    <w:rsid w:val="000E4C2F"/>
    <w:rsid w:val="000E518C"/>
    <w:rsid w:val="000E562B"/>
    <w:rsid w:val="000F1AAA"/>
    <w:rsid w:val="000F29DC"/>
    <w:rsid w:val="000F5005"/>
    <w:rsid w:val="000F5477"/>
    <w:rsid w:val="000F5F17"/>
    <w:rsid w:val="000F6CC2"/>
    <w:rsid w:val="000F7941"/>
    <w:rsid w:val="0010012E"/>
    <w:rsid w:val="001027B1"/>
    <w:rsid w:val="00103FDA"/>
    <w:rsid w:val="001042A5"/>
    <w:rsid w:val="00104AE8"/>
    <w:rsid w:val="00106B0D"/>
    <w:rsid w:val="001110F1"/>
    <w:rsid w:val="00112875"/>
    <w:rsid w:val="00112BD7"/>
    <w:rsid w:val="00113124"/>
    <w:rsid w:val="00113AD5"/>
    <w:rsid w:val="00120CF2"/>
    <w:rsid w:val="00121468"/>
    <w:rsid w:val="00121C33"/>
    <w:rsid w:val="00124351"/>
    <w:rsid w:val="00124A07"/>
    <w:rsid w:val="00124FC3"/>
    <w:rsid w:val="00125B5E"/>
    <w:rsid w:val="00126324"/>
    <w:rsid w:val="00126E46"/>
    <w:rsid w:val="00127952"/>
    <w:rsid w:val="00131D5D"/>
    <w:rsid w:val="0013328B"/>
    <w:rsid w:val="00137E2A"/>
    <w:rsid w:val="0014022D"/>
    <w:rsid w:val="0014063B"/>
    <w:rsid w:val="00140F74"/>
    <w:rsid w:val="001423B6"/>
    <w:rsid w:val="001432D4"/>
    <w:rsid w:val="00143ED9"/>
    <w:rsid w:val="001440BE"/>
    <w:rsid w:val="00144CE3"/>
    <w:rsid w:val="0014612B"/>
    <w:rsid w:val="001462FE"/>
    <w:rsid w:val="0014637E"/>
    <w:rsid w:val="00151264"/>
    <w:rsid w:val="00152C86"/>
    <w:rsid w:val="00156610"/>
    <w:rsid w:val="0016009C"/>
    <w:rsid w:val="0016228A"/>
    <w:rsid w:val="00164964"/>
    <w:rsid w:val="00165A95"/>
    <w:rsid w:val="00166AD7"/>
    <w:rsid w:val="00167307"/>
    <w:rsid w:val="00171FC1"/>
    <w:rsid w:val="00173867"/>
    <w:rsid w:val="0017387B"/>
    <w:rsid w:val="00174066"/>
    <w:rsid w:val="00174DA3"/>
    <w:rsid w:val="00176267"/>
    <w:rsid w:val="00176993"/>
    <w:rsid w:val="0017702B"/>
    <w:rsid w:val="001805B8"/>
    <w:rsid w:val="00180D51"/>
    <w:rsid w:val="001821A5"/>
    <w:rsid w:val="00182DA3"/>
    <w:rsid w:val="0018324A"/>
    <w:rsid w:val="001872A0"/>
    <w:rsid w:val="0019009F"/>
    <w:rsid w:val="00192335"/>
    <w:rsid w:val="00194548"/>
    <w:rsid w:val="0019521F"/>
    <w:rsid w:val="0019577F"/>
    <w:rsid w:val="001A166A"/>
    <w:rsid w:val="001A56BE"/>
    <w:rsid w:val="001A5D64"/>
    <w:rsid w:val="001B02AA"/>
    <w:rsid w:val="001B1B1E"/>
    <w:rsid w:val="001B314E"/>
    <w:rsid w:val="001B7B7D"/>
    <w:rsid w:val="001C12DF"/>
    <w:rsid w:val="001C4C7B"/>
    <w:rsid w:val="001D0FAF"/>
    <w:rsid w:val="001D13D0"/>
    <w:rsid w:val="001D3794"/>
    <w:rsid w:val="001D3BCD"/>
    <w:rsid w:val="001D751A"/>
    <w:rsid w:val="001E024D"/>
    <w:rsid w:val="001E31A8"/>
    <w:rsid w:val="001E3C8F"/>
    <w:rsid w:val="001E6077"/>
    <w:rsid w:val="001E7A68"/>
    <w:rsid w:val="001F05FB"/>
    <w:rsid w:val="001F5A7D"/>
    <w:rsid w:val="001F5F30"/>
    <w:rsid w:val="001F622E"/>
    <w:rsid w:val="001F7820"/>
    <w:rsid w:val="00201C48"/>
    <w:rsid w:val="0020271F"/>
    <w:rsid w:val="002034AF"/>
    <w:rsid w:val="00204BF2"/>
    <w:rsid w:val="00207644"/>
    <w:rsid w:val="00212550"/>
    <w:rsid w:val="0021398F"/>
    <w:rsid w:val="00213D34"/>
    <w:rsid w:val="00217873"/>
    <w:rsid w:val="002225CD"/>
    <w:rsid w:val="002227EF"/>
    <w:rsid w:val="002241E8"/>
    <w:rsid w:val="00225354"/>
    <w:rsid w:val="002254B5"/>
    <w:rsid w:val="00225A85"/>
    <w:rsid w:val="002279A4"/>
    <w:rsid w:val="002317F2"/>
    <w:rsid w:val="00246509"/>
    <w:rsid w:val="00246531"/>
    <w:rsid w:val="00247597"/>
    <w:rsid w:val="002523C2"/>
    <w:rsid w:val="002558EF"/>
    <w:rsid w:val="002613FA"/>
    <w:rsid w:val="0026412B"/>
    <w:rsid w:val="00264392"/>
    <w:rsid w:val="00264CC3"/>
    <w:rsid w:val="00267E7E"/>
    <w:rsid w:val="00270213"/>
    <w:rsid w:val="00270379"/>
    <w:rsid w:val="0027096E"/>
    <w:rsid w:val="00274857"/>
    <w:rsid w:val="0027770C"/>
    <w:rsid w:val="0028170C"/>
    <w:rsid w:val="00282474"/>
    <w:rsid w:val="0028295B"/>
    <w:rsid w:val="00282C9B"/>
    <w:rsid w:val="00284054"/>
    <w:rsid w:val="00284169"/>
    <w:rsid w:val="0028467C"/>
    <w:rsid w:val="0028540C"/>
    <w:rsid w:val="00292404"/>
    <w:rsid w:val="002952D9"/>
    <w:rsid w:val="002964B8"/>
    <w:rsid w:val="002A0BD6"/>
    <w:rsid w:val="002A64AD"/>
    <w:rsid w:val="002A7B12"/>
    <w:rsid w:val="002B1544"/>
    <w:rsid w:val="002B1780"/>
    <w:rsid w:val="002B1C4E"/>
    <w:rsid w:val="002B4A16"/>
    <w:rsid w:val="002B562F"/>
    <w:rsid w:val="002B5CB2"/>
    <w:rsid w:val="002B7331"/>
    <w:rsid w:val="002C2EBF"/>
    <w:rsid w:val="002C4B04"/>
    <w:rsid w:val="002C4DFF"/>
    <w:rsid w:val="002C7496"/>
    <w:rsid w:val="002D0FE4"/>
    <w:rsid w:val="002D1ABA"/>
    <w:rsid w:val="002D4C1F"/>
    <w:rsid w:val="002D64F9"/>
    <w:rsid w:val="002D76A3"/>
    <w:rsid w:val="002D7F68"/>
    <w:rsid w:val="002E1E0E"/>
    <w:rsid w:val="002E285D"/>
    <w:rsid w:val="002E2B20"/>
    <w:rsid w:val="002E3537"/>
    <w:rsid w:val="002E3AB9"/>
    <w:rsid w:val="002F0E7C"/>
    <w:rsid w:val="002F1643"/>
    <w:rsid w:val="002F2632"/>
    <w:rsid w:val="002F3752"/>
    <w:rsid w:val="002F4200"/>
    <w:rsid w:val="002F43CF"/>
    <w:rsid w:val="002F5268"/>
    <w:rsid w:val="002F6C69"/>
    <w:rsid w:val="002F79EA"/>
    <w:rsid w:val="00301E39"/>
    <w:rsid w:val="00312BFC"/>
    <w:rsid w:val="00313B46"/>
    <w:rsid w:val="003142F7"/>
    <w:rsid w:val="003159E7"/>
    <w:rsid w:val="00326D3F"/>
    <w:rsid w:val="00330A17"/>
    <w:rsid w:val="00331765"/>
    <w:rsid w:val="003318F1"/>
    <w:rsid w:val="0033250D"/>
    <w:rsid w:val="0033282D"/>
    <w:rsid w:val="003330D7"/>
    <w:rsid w:val="00333AFE"/>
    <w:rsid w:val="00333EDD"/>
    <w:rsid w:val="003340A3"/>
    <w:rsid w:val="00335788"/>
    <w:rsid w:val="003370BC"/>
    <w:rsid w:val="003401D5"/>
    <w:rsid w:val="00340D9C"/>
    <w:rsid w:val="0034131C"/>
    <w:rsid w:val="003415FC"/>
    <w:rsid w:val="003418DE"/>
    <w:rsid w:val="0034192F"/>
    <w:rsid w:val="00341E29"/>
    <w:rsid w:val="003436D9"/>
    <w:rsid w:val="0034641B"/>
    <w:rsid w:val="00346598"/>
    <w:rsid w:val="00351C14"/>
    <w:rsid w:val="0035302C"/>
    <w:rsid w:val="00356100"/>
    <w:rsid w:val="0036038A"/>
    <w:rsid w:val="00360D99"/>
    <w:rsid w:val="003614C3"/>
    <w:rsid w:val="00361833"/>
    <w:rsid w:val="00364439"/>
    <w:rsid w:val="00365857"/>
    <w:rsid w:val="00366F6B"/>
    <w:rsid w:val="00370F56"/>
    <w:rsid w:val="00370F69"/>
    <w:rsid w:val="0037185B"/>
    <w:rsid w:val="0037232A"/>
    <w:rsid w:val="00373D4C"/>
    <w:rsid w:val="00375720"/>
    <w:rsid w:val="00380197"/>
    <w:rsid w:val="003819F9"/>
    <w:rsid w:val="003850C8"/>
    <w:rsid w:val="00385E12"/>
    <w:rsid w:val="00387615"/>
    <w:rsid w:val="0039077E"/>
    <w:rsid w:val="00390A56"/>
    <w:rsid w:val="0039132E"/>
    <w:rsid w:val="00391593"/>
    <w:rsid w:val="00391B8A"/>
    <w:rsid w:val="003932EA"/>
    <w:rsid w:val="00393734"/>
    <w:rsid w:val="003957F1"/>
    <w:rsid w:val="003967DE"/>
    <w:rsid w:val="003A196E"/>
    <w:rsid w:val="003A281B"/>
    <w:rsid w:val="003A59FD"/>
    <w:rsid w:val="003A6500"/>
    <w:rsid w:val="003B022F"/>
    <w:rsid w:val="003B3739"/>
    <w:rsid w:val="003B48E8"/>
    <w:rsid w:val="003B58F4"/>
    <w:rsid w:val="003B6389"/>
    <w:rsid w:val="003B674B"/>
    <w:rsid w:val="003C0325"/>
    <w:rsid w:val="003C0A95"/>
    <w:rsid w:val="003C18B6"/>
    <w:rsid w:val="003C38E2"/>
    <w:rsid w:val="003C3E2C"/>
    <w:rsid w:val="003C7219"/>
    <w:rsid w:val="003D2D5E"/>
    <w:rsid w:val="003D48BD"/>
    <w:rsid w:val="003D63A4"/>
    <w:rsid w:val="003D78BB"/>
    <w:rsid w:val="003D7A01"/>
    <w:rsid w:val="003E1220"/>
    <w:rsid w:val="003E1C97"/>
    <w:rsid w:val="003E1F60"/>
    <w:rsid w:val="003E35EA"/>
    <w:rsid w:val="003E513E"/>
    <w:rsid w:val="003E7AA4"/>
    <w:rsid w:val="003F05C4"/>
    <w:rsid w:val="003F4C33"/>
    <w:rsid w:val="003F4EC4"/>
    <w:rsid w:val="003F703F"/>
    <w:rsid w:val="003F7102"/>
    <w:rsid w:val="003F713C"/>
    <w:rsid w:val="003F7F54"/>
    <w:rsid w:val="0040007D"/>
    <w:rsid w:val="00402607"/>
    <w:rsid w:val="00402C3A"/>
    <w:rsid w:val="00403718"/>
    <w:rsid w:val="00403B41"/>
    <w:rsid w:val="004044B2"/>
    <w:rsid w:val="004045E4"/>
    <w:rsid w:val="00407B83"/>
    <w:rsid w:val="00410E41"/>
    <w:rsid w:val="00412CB9"/>
    <w:rsid w:val="00413C20"/>
    <w:rsid w:val="00414230"/>
    <w:rsid w:val="004224C6"/>
    <w:rsid w:val="0042399F"/>
    <w:rsid w:val="00425227"/>
    <w:rsid w:val="0042561B"/>
    <w:rsid w:val="00427211"/>
    <w:rsid w:val="00427299"/>
    <w:rsid w:val="00427659"/>
    <w:rsid w:val="00435857"/>
    <w:rsid w:val="00437AAF"/>
    <w:rsid w:val="004407B7"/>
    <w:rsid w:val="004438BA"/>
    <w:rsid w:val="004442E0"/>
    <w:rsid w:val="004475A9"/>
    <w:rsid w:val="00447746"/>
    <w:rsid w:val="0045284C"/>
    <w:rsid w:val="0045384C"/>
    <w:rsid w:val="00454723"/>
    <w:rsid w:val="004563DB"/>
    <w:rsid w:val="00462102"/>
    <w:rsid w:val="004627FD"/>
    <w:rsid w:val="00465366"/>
    <w:rsid w:val="0046629B"/>
    <w:rsid w:val="00466E8C"/>
    <w:rsid w:val="00467072"/>
    <w:rsid w:val="0047069F"/>
    <w:rsid w:val="00470AF3"/>
    <w:rsid w:val="004759A8"/>
    <w:rsid w:val="00480DF2"/>
    <w:rsid w:val="00481224"/>
    <w:rsid w:val="004827B3"/>
    <w:rsid w:val="004840F0"/>
    <w:rsid w:val="0048423C"/>
    <w:rsid w:val="0048538B"/>
    <w:rsid w:val="00485792"/>
    <w:rsid w:val="004865F1"/>
    <w:rsid w:val="00486F92"/>
    <w:rsid w:val="00487275"/>
    <w:rsid w:val="0048752F"/>
    <w:rsid w:val="00490654"/>
    <w:rsid w:val="00491575"/>
    <w:rsid w:val="004A1B9B"/>
    <w:rsid w:val="004A2E98"/>
    <w:rsid w:val="004A31E2"/>
    <w:rsid w:val="004A426D"/>
    <w:rsid w:val="004A43F3"/>
    <w:rsid w:val="004A4666"/>
    <w:rsid w:val="004A51D2"/>
    <w:rsid w:val="004A5A79"/>
    <w:rsid w:val="004A5D5C"/>
    <w:rsid w:val="004B0107"/>
    <w:rsid w:val="004B0629"/>
    <w:rsid w:val="004B3E44"/>
    <w:rsid w:val="004B49C6"/>
    <w:rsid w:val="004B6242"/>
    <w:rsid w:val="004B75E7"/>
    <w:rsid w:val="004C2F01"/>
    <w:rsid w:val="004C3A6A"/>
    <w:rsid w:val="004C477D"/>
    <w:rsid w:val="004D127E"/>
    <w:rsid w:val="004D5FE8"/>
    <w:rsid w:val="004E12BA"/>
    <w:rsid w:val="004E174B"/>
    <w:rsid w:val="004E325A"/>
    <w:rsid w:val="004E3E22"/>
    <w:rsid w:val="004E63BA"/>
    <w:rsid w:val="004E67AB"/>
    <w:rsid w:val="004E7998"/>
    <w:rsid w:val="004E79FF"/>
    <w:rsid w:val="004F1FA0"/>
    <w:rsid w:val="004F3849"/>
    <w:rsid w:val="004F702E"/>
    <w:rsid w:val="005004A0"/>
    <w:rsid w:val="00501A2A"/>
    <w:rsid w:val="00501EBD"/>
    <w:rsid w:val="00501FAC"/>
    <w:rsid w:val="00502573"/>
    <w:rsid w:val="00502B0C"/>
    <w:rsid w:val="00503213"/>
    <w:rsid w:val="00505584"/>
    <w:rsid w:val="00506CC4"/>
    <w:rsid w:val="00507890"/>
    <w:rsid w:val="005104CC"/>
    <w:rsid w:val="00513413"/>
    <w:rsid w:val="0051381F"/>
    <w:rsid w:val="0051482D"/>
    <w:rsid w:val="00515484"/>
    <w:rsid w:val="005157CE"/>
    <w:rsid w:val="005157F8"/>
    <w:rsid w:val="005250F3"/>
    <w:rsid w:val="00525764"/>
    <w:rsid w:val="005258C8"/>
    <w:rsid w:val="00526EFA"/>
    <w:rsid w:val="00530CDE"/>
    <w:rsid w:val="00531285"/>
    <w:rsid w:val="0053177B"/>
    <w:rsid w:val="00532727"/>
    <w:rsid w:val="00532A51"/>
    <w:rsid w:val="0053773A"/>
    <w:rsid w:val="00542C8F"/>
    <w:rsid w:val="00542D2E"/>
    <w:rsid w:val="005450FB"/>
    <w:rsid w:val="00545EAC"/>
    <w:rsid w:val="00550D4D"/>
    <w:rsid w:val="00550D51"/>
    <w:rsid w:val="005513D7"/>
    <w:rsid w:val="00551647"/>
    <w:rsid w:val="005522C8"/>
    <w:rsid w:val="005527C2"/>
    <w:rsid w:val="005569C2"/>
    <w:rsid w:val="005570C4"/>
    <w:rsid w:val="00562207"/>
    <w:rsid w:val="00563054"/>
    <w:rsid w:val="005662CD"/>
    <w:rsid w:val="00566355"/>
    <w:rsid w:val="00566D41"/>
    <w:rsid w:val="0056784B"/>
    <w:rsid w:val="00573A97"/>
    <w:rsid w:val="00575957"/>
    <w:rsid w:val="00575FF5"/>
    <w:rsid w:val="0057692C"/>
    <w:rsid w:val="00576D22"/>
    <w:rsid w:val="00577EE5"/>
    <w:rsid w:val="0058254A"/>
    <w:rsid w:val="00582A15"/>
    <w:rsid w:val="005854F9"/>
    <w:rsid w:val="00585CE6"/>
    <w:rsid w:val="005860DE"/>
    <w:rsid w:val="0058671E"/>
    <w:rsid w:val="00590A31"/>
    <w:rsid w:val="00592936"/>
    <w:rsid w:val="00595BE1"/>
    <w:rsid w:val="005A226E"/>
    <w:rsid w:val="005A34A6"/>
    <w:rsid w:val="005B2EA5"/>
    <w:rsid w:val="005B2F34"/>
    <w:rsid w:val="005B3FA4"/>
    <w:rsid w:val="005B4AB0"/>
    <w:rsid w:val="005B5AF2"/>
    <w:rsid w:val="005B72D1"/>
    <w:rsid w:val="005B7585"/>
    <w:rsid w:val="005C0C05"/>
    <w:rsid w:val="005C11C9"/>
    <w:rsid w:val="005C42E8"/>
    <w:rsid w:val="005D0E07"/>
    <w:rsid w:val="005D3DDC"/>
    <w:rsid w:val="005D6E20"/>
    <w:rsid w:val="005D7501"/>
    <w:rsid w:val="005E01CE"/>
    <w:rsid w:val="005E01D3"/>
    <w:rsid w:val="005E1DEC"/>
    <w:rsid w:val="005E4A95"/>
    <w:rsid w:val="005E681D"/>
    <w:rsid w:val="005E68EC"/>
    <w:rsid w:val="005E6CAE"/>
    <w:rsid w:val="005E7928"/>
    <w:rsid w:val="005E7A45"/>
    <w:rsid w:val="005F4859"/>
    <w:rsid w:val="005F4944"/>
    <w:rsid w:val="00601512"/>
    <w:rsid w:val="00604259"/>
    <w:rsid w:val="00604E4D"/>
    <w:rsid w:val="006068B8"/>
    <w:rsid w:val="0060711D"/>
    <w:rsid w:val="00610686"/>
    <w:rsid w:val="00615F2A"/>
    <w:rsid w:val="006200E7"/>
    <w:rsid w:val="006207D8"/>
    <w:rsid w:val="00620E4E"/>
    <w:rsid w:val="0062166E"/>
    <w:rsid w:val="00622863"/>
    <w:rsid w:val="00631032"/>
    <w:rsid w:val="00632A3E"/>
    <w:rsid w:val="006331ED"/>
    <w:rsid w:val="00633CAD"/>
    <w:rsid w:val="006341C1"/>
    <w:rsid w:val="00634D65"/>
    <w:rsid w:val="00635969"/>
    <w:rsid w:val="00636BB4"/>
    <w:rsid w:val="006370EB"/>
    <w:rsid w:val="006375F2"/>
    <w:rsid w:val="00637B52"/>
    <w:rsid w:val="006414C2"/>
    <w:rsid w:val="0064397C"/>
    <w:rsid w:val="00644889"/>
    <w:rsid w:val="00647552"/>
    <w:rsid w:val="00653A4B"/>
    <w:rsid w:val="00655438"/>
    <w:rsid w:val="006555D6"/>
    <w:rsid w:val="006559CC"/>
    <w:rsid w:val="00656934"/>
    <w:rsid w:val="006602EA"/>
    <w:rsid w:val="00664282"/>
    <w:rsid w:val="00664D06"/>
    <w:rsid w:val="006679C3"/>
    <w:rsid w:val="00671706"/>
    <w:rsid w:val="00671FDC"/>
    <w:rsid w:val="00672F85"/>
    <w:rsid w:val="0067391E"/>
    <w:rsid w:val="0067625F"/>
    <w:rsid w:val="00677252"/>
    <w:rsid w:val="00682415"/>
    <w:rsid w:val="0068342A"/>
    <w:rsid w:val="00684E77"/>
    <w:rsid w:val="00687770"/>
    <w:rsid w:val="00690EF0"/>
    <w:rsid w:val="00691498"/>
    <w:rsid w:val="006928E3"/>
    <w:rsid w:val="00692EF1"/>
    <w:rsid w:val="00693478"/>
    <w:rsid w:val="00693A45"/>
    <w:rsid w:val="00694BA4"/>
    <w:rsid w:val="0069561A"/>
    <w:rsid w:val="006964BF"/>
    <w:rsid w:val="006A0EB4"/>
    <w:rsid w:val="006A148F"/>
    <w:rsid w:val="006A2578"/>
    <w:rsid w:val="006A3430"/>
    <w:rsid w:val="006A3522"/>
    <w:rsid w:val="006A38B2"/>
    <w:rsid w:val="006A399F"/>
    <w:rsid w:val="006A5F73"/>
    <w:rsid w:val="006B099B"/>
    <w:rsid w:val="006B1CCE"/>
    <w:rsid w:val="006B60EA"/>
    <w:rsid w:val="006B6811"/>
    <w:rsid w:val="006B684A"/>
    <w:rsid w:val="006B7B7E"/>
    <w:rsid w:val="006C06B9"/>
    <w:rsid w:val="006C2836"/>
    <w:rsid w:val="006C39C4"/>
    <w:rsid w:val="006C3FCC"/>
    <w:rsid w:val="006C73A8"/>
    <w:rsid w:val="006C79F3"/>
    <w:rsid w:val="006D17BA"/>
    <w:rsid w:val="006D19B8"/>
    <w:rsid w:val="006D1A08"/>
    <w:rsid w:val="006D1B8E"/>
    <w:rsid w:val="006D1CE1"/>
    <w:rsid w:val="006D1E87"/>
    <w:rsid w:val="006D39F4"/>
    <w:rsid w:val="006D3EE6"/>
    <w:rsid w:val="006D7473"/>
    <w:rsid w:val="006D7E0D"/>
    <w:rsid w:val="006E00E1"/>
    <w:rsid w:val="006E044C"/>
    <w:rsid w:val="006E17E2"/>
    <w:rsid w:val="006E1C42"/>
    <w:rsid w:val="006E58B5"/>
    <w:rsid w:val="006E5DF6"/>
    <w:rsid w:val="006E76D2"/>
    <w:rsid w:val="006F5149"/>
    <w:rsid w:val="006F5E34"/>
    <w:rsid w:val="00700175"/>
    <w:rsid w:val="00700925"/>
    <w:rsid w:val="00700BDB"/>
    <w:rsid w:val="00702B5C"/>
    <w:rsid w:val="00702FBF"/>
    <w:rsid w:val="007073DC"/>
    <w:rsid w:val="00710040"/>
    <w:rsid w:val="0071243E"/>
    <w:rsid w:val="00713DBA"/>
    <w:rsid w:val="007144FF"/>
    <w:rsid w:val="007154F1"/>
    <w:rsid w:val="007175ED"/>
    <w:rsid w:val="00717892"/>
    <w:rsid w:val="00717E48"/>
    <w:rsid w:val="00717EDD"/>
    <w:rsid w:val="00730810"/>
    <w:rsid w:val="00730BE7"/>
    <w:rsid w:val="00731499"/>
    <w:rsid w:val="00733E91"/>
    <w:rsid w:val="00734542"/>
    <w:rsid w:val="007365AC"/>
    <w:rsid w:val="00741C26"/>
    <w:rsid w:val="00742033"/>
    <w:rsid w:val="007429FC"/>
    <w:rsid w:val="00742A5B"/>
    <w:rsid w:val="00743374"/>
    <w:rsid w:val="00745E35"/>
    <w:rsid w:val="00746DF4"/>
    <w:rsid w:val="0075059D"/>
    <w:rsid w:val="007528D8"/>
    <w:rsid w:val="007569EB"/>
    <w:rsid w:val="00756D8C"/>
    <w:rsid w:val="0076088E"/>
    <w:rsid w:val="00763185"/>
    <w:rsid w:val="0076790B"/>
    <w:rsid w:val="00771D99"/>
    <w:rsid w:val="0077248D"/>
    <w:rsid w:val="00775CC3"/>
    <w:rsid w:val="00776DCB"/>
    <w:rsid w:val="007776A3"/>
    <w:rsid w:val="00781E5F"/>
    <w:rsid w:val="00782BA5"/>
    <w:rsid w:val="00783321"/>
    <w:rsid w:val="007856C4"/>
    <w:rsid w:val="007860E0"/>
    <w:rsid w:val="0078739C"/>
    <w:rsid w:val="00787F6D"/>
    <w:rsid w:val="00791702"/>
    <w:rsid w:val="00791BF7"/>
    <w:rsid w:val="007929E7"/>
    <w:rsid w:val="00794FD6"/>
    <w:rsid w:val="00795552"/>
    <w:rsid w:val="00795698"/>
    <w:rsid w:val="00796A28"/>
    <w:rsid w:val="007973C3"/>
    <w:rsid w:val="00797801"/>
    <w:rsid w:val="00797F4A"/>
    <w:rsid w:val="007A038E"/>
    <w:rsid w:val="007A1674"/>
    <w:rsid w:val="007A2DE5"/>
    <w:rsid w:val="007A3729"/>
    <w:rsid w:val="007B4C75"/>
    <w:rsid w:val="007B621C"/>
    <w:rsid w:val="007B6472"/>
    <w:rsid w:val="007C0438"/>
    <w:rsid w:val="007C36B8"/>
    <w:rsid w:val="007C37F1"/>
    <w:rsid w:val="007C40EC"/>
    <w:rsid w:val="007C4136"/>
    <w:rsid w:val="007C5156"/>
    <w:rsid w:val="007C6F0A"/>
    <w:rsid w:val="007D0E10"/>
    <w:rsid w:val="007D12E3"/>
    <w:rsid w:val="007D2880"/>
    <w:rsid w:val="007D4C22"/>
    <w:rsid w:val="007D4DF1"/>
    <w:rsid w:val="007D6EE6"/>
    <w:rsid w:val="007D7632"/>
    <w:rsid w:val="007D7B6C"/>
    <w:rsid w:val="007E00EC"/>
    <w:rsid w:val="007E1300"/>
    <w:rsid w:val="007E2BDE"/>
    <w:rsid w:val="007E435D"/>
    <w:rsid w:val="007E5502"/>
    <w:rsid w:val="007E72CE"/>
    <w:rsid w:val="007F0634"/>
    <w:rsid w:val="007F1FE4"/>
    <w:rsid w:val="007F3354"/>
    <w:rsid w:val="007F5521"/>
    <w:rsid w:val="00803F55"/>
    <w:rsid w:val="00805CE1"/>
    <w:rsid w:val="0080749C"/>
    <w:rsid w:val="00811B5B"/>
    <w:rsid w:val="00812DCA"/>
    <w:rsid w:val="0081337D"/>
    <w:rsid w:val="00814594"/>
    <w:rsid w:val="00816711"/>
    <w:rsid w:val="00817EB0"/>
    <w:rsid w:val="008210D9"/>
    <w:rsid w:val="0082344D"/>
    <w:rsid w:val="00824820"/>
    <w:rsid w:val="0082515B"/>
    <w:rsid w:val="00826E26"/>
    <w:rsid w:val="0082751F"/>
    <w:rsid w:val="00832CC2"/>
    <w:rsid w:val="00832FFD"/>
    <w:rsid w:val="00835E09"/>
    <w:rsid w:val="0084054E"/>
    <w:rsid w:val="0084123D"/>
    <w:rsid w:val="008418C4"/>
    <w:rsid w:val="008429DB"/>
    <w:rsid w:val="00847EEC"/>
    <w:rsid w:val="0085026B"/>
    <w:rsid w:val="0085324C"/>
    <w:rsid w:val="00854F02"/>
    <w:rsid w:val="00857508"/>
    <w:rsid w:val="0086320B"/>
    <w:rsid w:val="0086322E"/>
    <w:rsid w:val="0086568C"/>
    <w:rsid w:val="00866AD6"/>
    <w:rsid w:val="008727AD"/>
    <w:rsid w:val="008731FA"/>
    <w:rsid w:val="008740FD"/>
    <w:rsid w:val="008745A0"/>
    <w:rsid w:val="00875D3B"/>
    <w:rsid w:val="00876DBB"/>
    <w:rsid w:val="00880C3A"/>
    <w:rsid w:val="0088396E"/>
    <w:rsid w:val="00884A06"/>
    <w:rsid w:val="00890892"/>
    <w:rsid w:val="008950C6"/>
    <w:rsid w:val="008A0337"/>
    <w:rsid w:val="008A7584"/>
    <w:rsid w:val="008B2595"/>
    <w:rsid w:val="008B26FE"/>
    <w:rsid w:val="008B33ED"/>
    <w:rsid w:val="008B3B4F"/>
    <w:rsid w:val="008B4B6A"/>
    <w:rsid w:val="008B5EF7"/>
    <w:rsid w:val="008B7065"/>
    <w:rsid w:val="008C0EC7"/>
    <w:rsid w:val="008C102D"/>
    <w:rsid w:val="008C35A2"/>
    <w:rsid w:val="008C37F1"/>
    <w:rsid w:val="008C3967"/>
    <w:rsid w:val="008C7BAE"/>
    <w:rsid w:val="008C7DE8"/>
    <w:rsid w:val="008C7FCC"/>
    <w:rsid w:val="008D09AE"/>
    <w:rsid w:val="008D1FC4"/>
    <w:rsid w:val="008D39F2"/>
    <w:rsid w:val="008D71C0"/>
    <w:rsid w:val="008E43FE"/>
    <w:rsid w:val="008E4429"/>
    <w:rsid w:val="008E7175"/>
    <w:rsid w:val="008F01C9"/>
    <w:rsid w:val="008F5E22"/>
    <w:rsid w:val="009019F4"/>
    <w:rsid w:val="0090793C"/>
    <w:rsid w:val="00910008"/>
    <w:rsid w:val="0091182D"/>
    <w:rsid w:val="00914BB1"/>
    <w:rsid w:val="009241E7"/>
    <w:rsid w:val="00924478"/>
    <w:rsid w:val="0092734A"/>
    <w:rsid w:val="009327E8"/>
    <w:rsid w:val="009368A6"/>
    <w:rsid w:val="00937725"/>
    <w:rsid w:val="00940223"/>
    <w:rsid w:val="009419F7"/>
    <w:rsid w:val="00941D99"/>
    <w:rsid w:val="00945301"/>
    <w:rsid w:val="00947B73"/>
    <w:rsid w:val="00953122"/>
    <w:rsid w:val="00953C30"/>
    <w:rsid w:val="00954B3B"/>
    <w:rsid w:val="00955005"/>
    <w:rsid w:val="009561DC"/>
    <w:rsid w:val="00961E1C"/>
    <w:rsid w:val="009676BB"/>
    <w:rsid w:val="00970259"/>
    <w:rsid w:val="00972907"/>
    <w:rsid w:val="00973D14"/>
    <w:rsid w:val="00973F94"/>
    <w:rsid w:val="009741A7"/>
    <w:rsid w:val="00974EFC"/>
    <w:rsid w:val="00975145"/>
    <w:rsid w:val="009775BC"/>
    <w:rsid w:val="00981A4F"/>
    <w:rsid w:val="0098316F"/>
    <w:rsid w:val="0098394A"/>
    <w:rsid w:val="00986FC8"/>
    <w:rsid w:val="00986FF0"/>
    <w:rsid w:val="00987172"/>
    <w:rsid w:val="00990054"/>
    <w:rsid w:val="009902CE"/>
    <w:rsid w:val="0099198E"/>
    <w:rsid w:val="00992722"/>
    <w:rsid w:val="0099282F"/>
    <w:rsid w:val="0099520E"/>
    <w:rsid w:val="009965D7"/>
    <w:rsid w:val="00996662"/>
    <w:rsid w:val="009A14A6"/>
    <w:rsid w:val="009A26FE"/>
    <w:rsid w:val="009A4D49"/>
    <w:rsid w:val="009A6CD0"/>
    <w:rsid w:val="009B122D"/>
    <w:rsid w:val="009B39F4"/>
    <w:rsid w:val="009B5290"/>
    <w:rsid w:val="009C0097"/>
    <w:rsid w:val="009C0681"/>
    <w:rsid w:val="009C28E2"/>
    <w:rsid w:val="009C2CD1"/>
    <w:rsid w:val="009C6FD3"/>
    <w:rsid w:val="009C7245"/>
    <w:rsid w:val="009D09D8"/>
    <w:rsid w:val="009D0D88"/>
    <w:rsid w:val="009D0E01"/>
    <w:rsid w:val="009D5072"/>
    <w:rsid w:val="009D5877"/>
    <w:rsid w:val="009D6005"/>
    <w:rsid w:val="009D65C1"/>
    <w:rsid w:val="009D6A1D"/>
    <w:rsid w:val="009E1646"/>
    <w:rsid w:val="009E2E81"/>
    <w:rsid w:val="009E3B79"/>
    <w:rsid w:val="009E3D36"/>
    <w:rsid w:val="009E4388"/>
    <w:rsid w:val="009E5CD5"/>
    <w:rsid w:val="009E69B9"/>
    <w:rsid w:val="009F09E6"/>
    <w:rsid w:val="009F1430"/>
    <w:rsid w:val="009F2013"/>
    <w:rsid w:val="009F3961"/>
    <w:rsid w:val="009F3B1A"/>
    <w:rsid w:val="009F49C3"/>
    <w:rsid w:val="009F5AB4"/>
    <w:rsid w:val="009F5D67"/>
    <w:rsid w:val="009F701A"/>
    <w:rsid w:val="009F758A"/>
    <w:rsid w:val="00A01A52"/>
    <w:rsid w:val="00A0258F"/>
    <w:rsid w:val="00A034E1"/>
    <w:rsid w:val="00A0351F"/>
    <w:rsid w:val="00A03849"/>
    <w:rsid w:val="00A0543C"/>
    <w:rsid w:val="00A10DB9"/>
    <w:rsid w:val="00A136ED"/>
    <w:rsid w:val="00A23979"/>
    <w:rsid w:val="00A23EC3"/>
    <w:rsid w:val="00A2473F"/>
    <w:rsid w:val="00A2495C"/>
    <w:rsid w:val="00A25863"/>
    <w:rsid w:val="00A268D1"/>
    <w:rsid w:val="00A31218"/>
    <w:rsid w:val="00A31682"/>
    <w:rsid w:val="00A3173F"/>
    <w:rsid w:val="00A3204A"/>
    <w:rsid w:val="00A32F83"/>
    <w:rsid w:val="00A34133"/>
    <w:rsid w:val="00A346DA"/>
    <w:rsid w:val="00A354BD"/>
    <w:rsid w:val="00A35718"/>
    <w:rsid w:val="00A35C7E"/>
    <w:rsid w:val="00A405D0"/>
    <w:rsid w:val="00A4613D"/>
    <w:rsid w:val="00A46FC4"/>
    <w:rsid w:val="00A502AC"/>
    <w:rsid w:val="00A50948"/>
    <w:rsid w:val="00A566D9"/>
    <w:rsid w:val="00A57E84"/>
    <w:rsid w:val="00A60997"/>
    <w:rsid w:val="00A60BAC"/>
    <w:rsid w:val="00A62D3C"/>
    <w:rsid w:val="00A63200"/>
    <w:rsid w:val="00A643B8"/>
    <w:rsid w:val="00A64E90"/>
    <w:rsid w:val="00A673C4"/>
    <w:rsid w:val="00A701A7"/>
    <w:rsid w:val="00A731F1"/>
    <w:rsid w:val="00A73211"/>
    <w:rsid w:val="00A75114"/>
    <w:rsid w:val="00A75297"/>
    <w:rsid w:val="00A7791D"/>
    <w:rsid w:val="00A77FF7"/>
    <w:rsid w:val="00A8212C"/>
    <w:rsid w:val="00A83516"/>
    <w:rsid w:val="00A84EAB"/>
    <w:rsid w:val="00A85250"/>
    <w:rsid w:val="00A86E7F"/>
    <w:rsid w:val="00A913A1"/>
    <w:rsid w:val="00A91578"/>
    <w:rsid w:val="00A923BB"/>
    <w:rsid w:val="00A92CA3"/>
    <w:rsid w:val="00A93D8C"/>
    <w:rsid w:val="00A94C65"/>
    <w:rsid w:val="00A9727D"/>
    <w:rsid w:val="00AA1508"/>
    <w:rsid w:val="00AA2F66"/>
    <w:rsid w:val="00AA530F"/>
    <w:rsid w:val="00AA5BCA"/>
    <w:rsid w:val="00AA68C1"/>
    <w:rsid w:val="00AB0088"/>
    <w:rsid w:val="00AB064C"/>
    <w:rsid w:val="00AB1607"/>
    <w:rsid w:val="00AB5B3A"/>
    <w:rsid w:val="00AB69D0"/>
    <w:rsid w:val="00AB7DEF"/>
    <w:rsid w:val="00AC0E81"/>
    <w:rsid w:val="00AC13CC"/>
    <w:rsid w:val="00AC3CE0"/>
    <w:rsid w:val="00AC48AE"/>
    <w:rsid w:val="00AC6103"/>
    <w:rsid w:val="00AC73AB"/>
    <w:rsid w:val="00AC76E9"/>
    <w:rsid w:val="00AD0544"/>
    <w:rsid w:val="00AD28A1"/>
    <w:rsid w:val="00AD3DAB"/>
    <w:rsid w:val="00AD4EAE"/>
    <w:rsid w:val="00AD584A"/>
    <w:rsid w:val="00AD7AFB"/>
    <w:rsid w:val="00AE0CB1"/>
    <w:rsid w:val="00AE48A0"/>
    <w:rsid w:val="00AE4DA2"/>
    <w:rsid w:val="00AE5072"/>
    <w:rsid w:val="00AE5525"/>
    <w:rsid w:val="00AE5B8F"/>
    <w:rsid w:val="00AE7472"/>
    <w:rsid w:val="00AF08FD"/>
    <w:rsid w:val="00AF0965"/>
    <w:rsid w:val="00AF0CEC"/>
    <w:rsid w:val="00AF29CA"/>
    <w:rsid w:val="00AF2B21"/>
    <w:rsid w:val="00AF3A90"/>
    <w:rsid w:val="00AF4A47"/>
    <w:rsid w:val="00B005F2"/>
    <w:rsid w:val="00B00A5E"/>
    <w:rsid w:val="00B0255B"/>
    <w:rsid w:val="00B03F20"/>
    <w:rsid w:val="00B05781"/>
    <w:rsid w:val="00B06EDF"/>
    <w:rsid w:val="00B07110"/>
    <w:rsid w:val="00B11D9B"/>
    <w:rsid w:val="00B12A85"/>
    <w:rsid w:val="00B12EA0"/>
    <w:rsid w:val="00B14150"/>
    <w:rsid w:val="00B15391"/>
    <w:rsid w:val="00B162C9"/>
    <w:rsid w:val="00B16AF7"/>
    <w:rsid w:val="00B20F1B"/>
    <w:rsid w:val="00B21356"/>
    <w:rsid w:val="00B230BA"/>
    <w:rsid w:val="00B26178"/>
    <w:rsid w:val="00B279A9"/>
    <w:rsid w:val="00B31502"/>
    <w:rsid w:val="00B31DF0"/>
    <w:rsid w:val="00B32753"/>
    <w:rsid w:val="00B35A1F"/>
    <w:rsid w:val="00B37B39"/>
    <w:rsid w:val="00B40E1D"/>
    <w:rsid w:val="00B41F73"/>
    <w:rsid w:val="00B46018"/>
    <w:rsid w:val="00B4707F"/>
    <w:rsid w:val="00B47A25"/>
    <w:rsid w:val="00B509BA"/>
    <w:rsid w:val="00B5242C"/>
    <w:rsid w:val="00B52D2F"/>
    <w:rsid w:val="00B532E5"/>
    <w:rsid w:val="00B56892"/>
    <w:rsid w:val="00B5733F"/>
    <w:rsid w:val="00B61325"/>
    <w:rsid w:val="00B625B1"/>
    <w:rsid w:val="00B6377A"/>
    <w:rsid w:val="00B657A2"/>
    <w:rsid w:val="00B67C49"/>
    <w:rsid w:val="00B767B3"/>
    <w:rsid w:val="00B77692"/>
    <w:rsid w:val="00B8009E"/>
    <w:rsid w:val="00B8736C"/>
    <w:rsid w:val="00B90AC5"/>
    <w:rsid w:val="00B9251E"/>
    <w:rsid w:val="00B94063"/>
    <w:rsid w:val="00B946BB"/>
    <w:rsid w:val="00B962BF"/>
    <w:rsid w:val="00BA67B2"/>
    <w:rsid w:val="00BB18AF"/>
    <w:rsid w:val="00BB3204"/>
    <w:rsid w:val="00BB4384"/>
    <w:rsid w:val="00BB7EAB"/>
    <w:rsid w:val="00BC0A78"/>
    <w:rsid w:val="00BC1BD9"/>
    <w:rsid w:val="00BC2EF0"/>
    <w:rsid w:val="00BC3736"/>
    <w:rsid w:val="00BC3ECE"/>
    <w:rsid w:val="00BC523B"/>
    <w:rsid w:val="00BC5B69"/>
    <w:rsid w:val="00BC6B0E"/>
    <w:rsid w:val="00BD1FFE"/>
    <w:rsid w:val="00BD205B"/>
    <w:rsid w:val="00BD3B69"/>
    <w:rsid w:val="00BD4A8E"/>
    <w:rsid w:val="00BD7534"/>
    <w:rsid w:val="00BD753D"/>
    <w:rsid w:val="00BE1C99"/>
    <w:rsid w:val="00BE3751"/>
    <w:rsid w:val="00BE5517"/>
    <w:rsid w:val="00BE6F36"/>
    <w:rsid w:val="00BE72DA"/>
    <w:rsid w:val="00BE7503"/>
    <w:rsid w:val="00BE7D50"/>
    <w:rsid w:val="00BE7DF2"/>
    <w:rsid w:val="00BF1235"/>
    <w:rsid w:val="00BF3242"/>
    <w:rsid w:val="00BF4AC2"/>
    <w:rsid w:val="00BF7BE1"/>
    <w:rsid w:val="00C006B9"/>
    <w:rsid w:val="00C015A5"/>
    <w:rsid w:val="00C02434"/>
    <w:rsid w:val="00C04005"/>
    <w:rsid w:val="00C0650B"/>
    <w:rsid w:val="00C11ED6"/>
    <w:rsid w:val="00C1271D"/>
    <w:rsid w:val="00C143BF"/>
    <w:rsid w:val="00C21545"/>
    <w:rsid w:val="00C23BAF"/>
    <w:rsid w:val="00C26F19"/>
    <w:rsid w:val="00C276BB"/>
    <w:rsid w:val="00C27B12"/>
    <w:rsid w:val="00C32AE4"/>
    <w:rsid w:val="00C34A4D"/>
    <w:rsid w:val="00C369A7"/>
    <w:rsid w:val="00C372B6"/>
    <w:rsid w:val="00C37FA8"/>
    <w:rsid w:val="00C40A99"/>
    <w:rsid w:val="00C416B9"/>
    <w:rsid w:val="00C43EDB"/>
    <w:rsid w:val="00C465A9"/>
    <w:rsid w:val="00C478E2"/>
    <w:rsid w:val="00C50143"/>
    <w:rsid w:val="00C509EB"/>
    <w:rsid w:val="00C579EA"/>
    <w:rsid w:val="00C62BD3"/>
    <w:rsid w:val="00C63509"/>
    <w:rsid w:val="00C64458"/>
    <w:rsid w:val="00C6686A"/>
    <w:rsid w:val="00C70583"/>
    <w:rsid w:val="00C706D6"/>
    <w:rsid w:val="00C71375"/>
    <w:rsid w:val="00C76DC4"/>
    <w:rsid w:val="00C774E9"/>
    <w:rsid w:val="00C77A3E"/>
    <w:rsid w:val="00C800F8"/>
    <w:rsid w:val="00C8587C"/>
    <w:rsid w:val="00C90B06"/>
    <w:rsid w:val="00C923CF"/>
    <w:rsid w:val="00C92B6B"/>
    <w:rsid w:val="00C93363"/>
    <w:rsid w:val="00C94D22"/>
    <w:rsid w:val="00C97AFC"/>
    <w:rsid w:val="00CA03A5"/>
    <w:rsid w:val="00CA0A37"/>
    <w:rsid w:val="00CA1344"/>
    <w:rsid w:val="00CA1EA3"/>
    <w:rsid w:val="00CA6017"/>
    <w:rsid w:val="00CA6D1F"/>
    <w:rsid w:val="00CB1BA8"/>
    <w:rsid w:val="00CB1EC9"/>
    <w:rsid w:val="00CB3E15"/>
    <w:rsid w:val="00CB68A3"/>
    <w:rsid w:val="00CC0627"/>
    <w:rsid w:val="00CC1AEB"/>
    <w:rsid w:val="00CC2FAE"/>
    <w:rsid w:val="00CC3748"/>
    <w:rsid w:val="00CC4E20"/>
    <w:rsid w:val="00CC5090"/>
    <w:rsid w:val="00CC5D2A"/>
    <w:rsid w:val="00CC6AC7"/>
    <w:rsid w:val="00CD0BEF"/>
    <w:rsid w:val="00CD12F8"/>
    <w:rsid w:val="00CD2BA1"/>
    <w:rsid w:val="00CD3AAD"/>
    <w:rsid w:val="00CD6E9D"/>
    <w:rsid w:val="00CE1B43"/>
    <w:rsid w:val="00CE2700"/>
    <w:rsid w:val="00CE2B82"/>
    <w:rsid w:val="00CE37C1"/>
    <w:rsid w:val="00CE69E2"/>
    <w:rsid w:val="00CE6FB9"/>
    <w:rsid w:val="00CF2F95"/>
    <w:rsid w:val="00CF4657"/>
    <w:rsid w:val="00CF6076"/>
    <w:rsid w:val="00CF61A5"/>
    <w:rsid w:val="00CF70A0"/>
    <w:rsid w:val="00CF735C"/>
    <w:rsid w:val="00D02004"/>
    <w:rsid w:val="00D024E7"/>
    <w:rsid w:val="00D0259C"/>
    <w:rsid w:val="00D03849"/>
    <w:rsid w:val="00D03B6C"/>
    <w:rsid w:val="00D0449B"/>
    <w:rsid w:val="00D04509"/>
    <w:rsid w:val="00D0475C"/>
    <w:rsid w:val="00D04DB0"/>
    <w:rsid w:val="00D05A3F"/>
    <w:rsid w:val="00D05C5D"/>
    <w:rsid w:val="00D06F74"/>
    <w:rsid w:val="00D07536"/>
    <w:rsid w:val="00D07F69"/>
    <w:rsid w:val="00D11CC9"/>
    <w:rsid w:val="00D140C0"/>
    <w:rsid w:val="00D145B9"/>
    <w:rsid w:val="00D17132"/>
    <w:rsid w:val="00D17A35"/>
    <w:rsid w:val="00D2036E"/>
    <w:rsid w:val="00D20875"/>
    <w:rsid w:val="00D2303A"/>
    <w:rsid w:val="00D23800"/>
    <w:rsid w:val="00D2506F"/>
    <w:rsid w:val="00D25853"/>
    <w:rsid w:val="00D27365"/>
    <w:rsid w:val="00D3092A"/>
    <w:rsid w:val="00D31B86"/>
    <w:rsid w:val="00D43456"/>
    <w:rsid w:val="00D44EBE"/>
    <w:rsid w:val="00D45C5B"/>
    <w:rsid w:val="00D46663"/>
    <w:rsid w:val="00D46677"/>
    <w:rsid w:val="00D51402"/>
    <w:rsid w:val="00D516BE"/>
    <w:rsid w:val="00D51916"/>
    <w:rsid w:val="00D52BF6"/>
    <w:rsid w:val="00D548E3"/>
    <w:rsid w:val="00D54ED4"/>
    <w:rsid w:val="00D5505E"/>
    <w:rsid w:val="00D57051"/>
    <w:rsid w:val="00D57D50"/>
    <w:rsid w:val="00D62D31"/>
    <w:rsid w:val="00D63832"/>
    <w:rsid w:val="00D645D3"/>
    <w:rsid w:val="00D65707"/>
    <w:rsid w:val="00D65C3B"/>
    <w:rsid w:val="00D71BE3"/>
    <w:rsid w:val="00D73849"/>
    <w:rsid w:val="00D73DD2"/>
    <w:rsid w:val="00D7656D"/>
    <w:rsid w:val="00D807BC"/>
    <w:rsid w:val="00D82FDE"/>
    <w:rsid w:val="00D83E7A"/>
    <w:rsid w:val="00D921B6"/>
    <w:rsid w:val="00D9440E"/>
    <w:rsid w:val="00D95E8D"/>
    <w:rsid w:val="00D964B6"/>
    <w:rsid w:val="00D97629"/>
    <w:rsid w:val="00DA026A"/>
    <w:rsid w:val="00DA0A34"/>
    <w:rsid w:val="00DA0AC8"/>
    <w:rsid w:val="00DA1355"/>
    <w:rsid w:val="00DA151B"/>
    <w:rsid w:val="00DA1FA1"/>
    <w:rsid w:val="00DA33F0"/>
    <w:rsid w:val="00DA4AA9"/>
    <w:rsid w:val="00DA61D4"/>
    <w:rsid w:val="00DA7F80"/>
    <w:rsid w:val="00DB1312"/>
    <w:rsid w:val="00DB227A"/>
    <w:rsid w:val="00DB3676"/>
    <w:rsid w:val="00DB368C"/>
    <w:rsid w:val="00DB396B"/>
    <w:rsid w:val="00DB6684"/>
    <w:rsid w:val="00DC0D6A"/>
    <w:rsid w:val="00DC14FA"/>
    <w:rsid w:val="00DC53E0"/>
    <w:rsid w:val="00DC7280"/>
    <w:rsid w:val="00DC7562"/>
    <w:rsid w:val="00DD49FA"/>
    <w:rsid w:val="00DD773B"/>
    <w:rsid w:val="00DE0F22"/>
    <w:rsid w:val="00DE3063"/>
    <w:rsid w:val="00DE6D62"/>
    <w:rsid w:val="00DF05C5"/>
    <w:rsid w:val="00DF0662"/>
    <w:rsid w:val="00DF08C2"/>
    <w:rsid w:val="00DF0AA5"/>
    <w:rsid w:val="00DF166B"/>
    <w:rsid w:val="00DF1EDE"/>
    <w:rsid w:val="00DF26F6"/>
    <w:rsid w:val="00DF5F52"/>
    <w:rsid w:val="00DF6E4F"/>
    <w:rsid w:val="00E04A90"/>
    <w:rsid w:val="00E04E1B"/>
    <w:rsid w:val="00E05376"/>
    <w:rsid w:val="00E07650"/>
    <w:rsid w:val="00E10432"/>
    <w:rsid w:val="00E12C28"/>
    <w:rsid w:val="00E12DFF"/>
    <w:rsid w:val="00E1737B"/>
    <w:rsid w:val="00E21472"/>
    <w:rsid w:val="00E21D9B"/>
    <w:rsid w:val="00E22B89"/>
    <w:rsid w:val="00E255A8"/>
    <w:rsid w:val="00E260B6"/>
    <w:rsid w:val="00E315AF"/>
    <w:rsid w:val="00E31FD5"/>
    <w:rsid w:val="00E3213F"/>
    <w:rsid w:val="00E3558A"/>
    <w:rsid w:val="00E37EF7"/>
    <w:rsid w:val="00E4010E"/>
    <w:rsid w:val="00E409B9"/>
    <w:rsid w:val="00E41B11"/>
    <w:rsid w:val="00E424B5"/>
    <w:rsid w:val="00E437A2"/>
    <w:rsid w:val="00E46F0A"/>
    <w:rsid w:val="00E5133A"/>
    <w:rsid w:val="00E5333F"/>
    <w:rsid w:val="00E55178"/>
    <w:rsid w:val="00E565FD"/>
    <w:rsid w:val="00E576C2"/>
    <w:rsid w:val="00E579A9"/>
    <w:rsid w:val="00E62A69"/>
    <w:rsid w:val="00E648DD"/>
    <w:rsid w:val="00E64E06"/>
    <w:rsid w:val="00E70073"/>
    <w:rsid w:val="00E713AF"/>
    <w:rsid w:val="00E72E53"/>
    <w:rsid w:val="00E75EA0"/>
    <w:rsid w:val="00E761C3"/>
    <w:rsid w:val="00E8027B"/>
    <w:rsid w:val="00E85608"/>
    <w:rsid w:val="00E865D0"/>
    <w:rsid w:val="00E87BF5"/>
    <w:rsid w:val="00E9015A"/>
    <w:rsid w:val="00E902E1"/>
    <w:rsid w:val="00E90547"/>
    <w:rsid w:val="00E91E4E"/>
    <w:rsid w:val="00E93116"/>
    <w:rsid w:val="00E95B05"/>
    <w:rsid w:val="00EA0425"/>
    <w:rsid w:val="00EA0798"/>
    <w:rsid w:val="00EA16C4"/>
    <w:rsid w:val="00EA1AE2"/>
    <w:rsid w:val="00EA33F3"/>
    <w:rsid w:val="00EA3A3E"/>
    <w:rsid w:val="00EB040A"/>
    <w:rsid w:val="00EB078A"/>
    <w:rsid w:val="00EB137D"/>
    <w:rsid w:val="00EB1781"/>
    <w:rsid w:val="00EB36C1"/>
    <w:rsid w:val="00EB4603"/>
    <w:rsid w:val="00EB4A8E"/>
    <w:rsid w:val="00EB7B65"/>
    <w:rsid w:val="00EB7B6A"/>
    <w:rsid w:val="00EB7F61"/>
    <w:rsid w:val="00EC1323"/>
    <w:rsid w:val="00EC161C"/>
    <w:rsid w:val="00EC1842"/>
    <w:rsid w:val="00EC26C6"/>
    <w:rsid w:val="00EC5E9D"/>
    <w:rsid w:val="00ED51B4"/>
    <w:rsid w:val="00ED713E"/>
    <w:rsid w:val="00ED7274"/>
    <w:rsid w:val="00EE1C1E"/>
    <w:rsid w:val="00EE1CA7"/>
    <w:rsid w:val="00EE2039"/>
    <w:rsid w:val="00EE2ACB"/>
    <w:rsid w:val="00EE3F50"/>
    <w:rsid w:val="00EE4020"/>
    <w:rsid w:val="00EE42C5"/>
    <w:rsid w:val="00EE48E2"/>
    <w:rsid w:val="00EE6292"/>
    <w:rsid w:val="00EF19EE"/>
    <w:rsid w:val="00EF1E62"/>
    <w:rsid w:val="00EF3934"/>
    <w:rsid w:val="00EF794C"/>
    <w:rsid w:val="00F016F9"/>
    <w:rsid w:val="00F03CDB"/>
    <w:rsid w:val="00F06C66"/>
    <w:rsid w:val="00F0757E"/>
    <w:rsid w:val="00F11EAC"/>
    <w:rsid w:val="00F1298F"/>
    <w:rsid w:val="00F14ACE"/>
    <w:rsid w:val="00F153BA"/>
    <w:rsid w:val="00F15C4F"/>
    <w:rsid w:val="00F16D7D"/>
    <w:rsid w:val="00F17FAF"/>
    <w:rsid w:val="00F201A2"/>
    <w:rsid w:val="00F21706"/>
    <w:rsid w:val="00F226F1"/>
    <w:rsid w:val="00F23254"/>
    <w:rsid w:val="00F248A2"/>
    <w:rsid w:val="00F24BC2"/>
    <w:rsid w:val="00F26C48"/>
    <w:rsid w:val="00F26FDB"/>
    <w:rsid w:val="00F273C0"/>
    <w:rsid w:val="00F276CC"/>
    <w:rsid w:val="00F308A0"/>
    <w:rsid w:val="00F32FA7"/>
    <w:rsid w:val="00F3320F"/>
    <w:rsid w:val="00F33F8C"/>
    <w:rsid w:val="00F3521F"/>
    <w:rsid w:val="00F3539B"/>
    <w:rsid w:val="00F35597"/>
    <w:rsid w:val="00F42267"/>
    <w:rsid w:val="00F428FB"/>
    <w:rsid w:val="00F42C58"/>
    <w:rsid w:val="00F46D99"/>
    <w:rsid w:val="00F51D3F"/>
    <w:rsid w:val="00F522F6"/>
    <w:rsid w:val="00F53201"/>
    <w:rsid w:val="00F5375A"/>
    <w:rsid w:val="00F54AF7"/>
    <w:rsid w:val="00F561B5"/>
    <w:rsid w:val="00F6102D"/>
    <w:rsid w:val="00F62374"/>
    <w:rsid w:val="00F632EE"/>
    <w:rsid w:val="00F63DA0"/>
    <w:rsid w:val="00F65F70"/>
    <w:rsid w:val="00F673DC"/>
    <w:rsid w:val="00F677DD"/>
    <w:rsid w:val="00F72503"/>
    <w:rsid w:val="00F74E7C"/>
    <w:rsid w:val="00F74F3C"/>
    <w:rsid w:val="00F75FE0"/>
    <w:rsid w:val="00F82152"/>
    <w:rsid w:val="00F827A6"/>
    <w:rsid w:val="00F83567"/>
    <w:rsid w:val="00F84706"/>
    <w:rsid w:val="00F84CB5"/>
    <w:rsid w:val="00F85AFF"/>
    <w:rsid w:val="00F85FDD"/>
    <w:rsid w:val="00F86FC7"/>
    <w:rsid w:val="00F915E4"/>
    <w:rsid w:val="00F92577"/>
    <w:rsid w:val="00F9283E"/>
    <w:rsid w:val="00F92F32"/>
    <w:rsid w:val="00F9321D"/>
    <w:rsid w:val="00FA1EDC"/>
    <w:rsid w:val="00FA2B4E"/>
    <w:rsid w:val="00FA4678"/>
    <w:rsid w:val="00FA5451"/>
    <w:rsid w:val="00FA7660"/>
    <w:rsid w:val="00FB10B2"/>
    <w:rsid w:val="00FB21B6"/>
    <w:rsid w:val="00FB3EC7"/>
    <w:rsid w:val="00FB4FB4"/>
    <w:rsid w:val="00FB5D7E"/>
    <w:rsid w:val="00FB6D90"/>
    <w:rsid w:val="00FC0201"/>
    <w:rsid w:val="00FC4377"/>
    <w:rsid w:val="00FC6F22"/>
    <w:rsid w:val="00FD549D"/>
    <w:rsid w:val="00FE0C85"/>
    <w:rsid w:val="00FE2153"/>
    <w:rsid w:val="00FE4DC1"/>
    <w:rsid w:val="00FE64F8"/>
    <w:rsid w:val="00FE73CA"/>
    <w:rsid w:val="00FE74EB"/>
    <w:rsid w:val="00FF1F23"/>
    <w:rsid w:val="00FF2595"/>
    <w:rsid w:val="00FF2967"/>
    <w:rsid w:val="00FF4ED9"/>
    <w:rsid w:val="00FF5A06"/>
    <w:rsid w:val="00FF7800"/>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FC8E5C"/>
  <w15:docId w15:val="{14C0FF29-E3C9-4F56-8D9B-D0D3B7AEFD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6375F2"/>
    <w:pPr>
      <w:ind w:left="720"/>
      <w:contextualSpacing/>
    </w:pPr>
  </w:style>
  <w:style w:type="paragraph" w:customStyle="1" w:styleId="EndNoteBibliographyTitle">
    <w:name w:val="EndNote Bibliography Title"/>
    <w:basedOn w:val="Normal"/>
    <w:link w:val="EndNoteBibliographyTitleChar"/>
    <w:rsid w:val="00152C86"/>
    <w:pPr>
      <w:spacing w:after="0"/>
      <w:jc w:val="center"/>
    </w:pPr>
    <w:rPr>
      <w:rFonts w:ascii="Calibri" w:hAnsi="Calibri" w:cs="Calibri"/>
      <w:noProof/>
      <w:lang w:val="en-US"/>
    </w:rPr>
  </w:style>
  <w:style w:type="character" w:customStyle="1" w:styleId="ListParagraphChar">
    <w:name w:val="List Paragraph Char"/>
    <w:basedOn w:val="DefaultParagraphFont"/>
    <w:link w:val="ListParagraph"/>
    <w:uiPriority w:val="34"/>
    <w:rsid w:val="00152C86"/>
  </w:style>
  <w:style w:type="character" w:customStyle="1" w:styleId="EndNoteBibliographyTitleChar">
    <w:name w:val="EndNote Bibliography Title Char"/>
    <w:basedOn w:val="ListParagraphChar"/>
    <w:link w:val="EndNoteBibliographyTitle"/>
    <w:rsid w:val="00152C86"/>
    <w:rPr>
      <w:rFonts w:ascii="Calibri" w:hAnsi="Calibri" w:cs="Calibri"/>
      <w:noProof/>
      <w:lang w:val="en-US"/>
    </w:rPr>
  </w:style>
  <w:style w:type="paragraph" w:customStyle="1" w:styleId="EndNoteBibliography">
    <w:name w:val="EndNote Bibliography"/>
    <w:basedOn w:val="Normal"/>
    <w:link w:val="EndNoteBibliographyChar"/>
    <w:rsid w:val="00152C86"/>
    <w:pPr>
      <w:spacing w:line="240" w:lineRule="auto"/>
    </w:pPr>
    <w:rPr>
      <w:rFonts w:ascii="Calibri" w:hAnsi="Calibri" w:cs="Calibri"/>
      <w:noProof/>
      <w:lang w:val="en-US"/>
    </w:rPr>
  </w:style>
  <w:style w:type="character" w:customStyle="1" w:styleId="EndNoteBibliographyChar">
    <w:name w:val="EndNote Bibliography Char"/>
    <w:basedOn w:val="ListParagraphChar"/>
    <w:link w:val="EndNoteBibliography"/>
    <w:rsid w:val="00152C86"/>
    <w:rPr>
      <w:rFonts w:ascii="Calibri" w:hAnsi="Calibri" w:cs="Calibri"/>
      <w:noProof/>
      <w:lang w:val="en-US"/>
    </w:rPr>
  </w:style>
  <w:style w:type="character" w:styleId="Hyperlink">
    <w:name w:val="Hyperlink"/>
    <w:basedOn w:val="DefaultParagraphFont"/>
    <w:uiPriority w:val="99"/>
    <w:unhideWhenUsed/>
    <w:rsid w:val="00C43EDB"/>
    <w:rPr>
      <w:color w:val="0563C1" w:themeColor="hyperlink"/>
      <w:u w:val="single"/>
    </w:rPr>
  </w:style>
  <w:style w:type="character" w:customStyle="1" w:styleId="UnresolvedMention1">
    <w:name w:val="Unresolved Mention1"/>
    <w:basedOn w:val="DefaultParagraphFont"/>
    <w:uiPriority w:val="99"/>
    <w:semiHidden/>
    <w:unhideWhenUsed/>
    <w:rsid w:val="00C43EDB"/>
    <w:rPr>
      <w:color w:val="605E5C"/>
      <w:shd w:val="clear" w:color="auto" w:fill="E1DFDD"/>
    </w:rPr>
  </w:style>
  <w:style w:type="paragraph" w:styleId="BalloonText">
    <w:name w:val="Balloon Text"/>
    <w:basedOn w:val="Normal"/>
    <w:link w:val="BalloonTextChar"/>
    <w:uiPriority w:val="99"/>
    <w:semiHidden/>
    <w:unhideWhenUsed/>
    <w:rsid w:val="005F485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F4859"/>
    <w:rPr>
      <w:rFonts w:ascii="Tahoma" w:hAnsi="Tahoma" w:cs="Tahoma"/>
      <w:sz w:val="16"/>
      <w:szCs w:val="16"/>
    </w:rPr>
  </w:style>
  <w:style w:type="character" w:styleId="PlaceholderText">
    <w:name w:val="Placeholder Text"/>
    <w:basedOn w:val="DefaultParagraphFont"/>
    <w:uiPriority w:val="99"/>
    <w:semiHidden/>
    <w:rsid w:val="002F2632"/>
    <w:rPr>
      <w:color w:val="808080"/>
    </w:rPr>
  </w:style>
  <w:style w:type="character" w:styleId="UnresolvedMention">
    <w:name w:val="Unresolved Mention"/>
    <w:basedOn w:val="DefaultParagraphFont"/>
    <w:uiPriority w:val="99"/>
    <w:semiHidden/>
    <w:unhideWhenUsed/>
    <w:rsid w:val="009A26FE"/>
    <w:rPr>
      <w:color w:val="605E5C"/>
      <w:shd w:val="clear" w:color="auto" w:fill="E1DFDD"/>
    </w:rPr>
  </w:style>
  <w:style w:type="character" w:styleId="LineNumber">
    <w:name w:val="line number"/>
    <w:basedOn w:val="DefaultParagraphFont"/>
    <w:uiPriority w:val="99"/>
    <w:semiHidden/>
    <w:unhideWhenUsed/>
    <w:rsid w:val="00E4010E"/>
  </w:style>
  <w:style w:type="character" w:styleId="CommentReference">
    <w:name w:val="annotation reference"/>
    <w:basedOn w:val="DefaultParagraphFont"/>
    <w:uiPriority w:val="99"/>
    <w:semiHidden/>
    <w:unhideWhenUsed/>
    <w:rsid w:val="00F42267"/>
    <w:rPr>
      <w:sz w:val="16"/>
      <w:szCs w:val="16"/>
    </w:rPr>
  </w:style>
  <w:style w:type="paragraph" w:styleId="CommentText">
    <w:name w:val="annotation text"/>
    <w:basedOn w:val="Normal"/>
    <w:link w:val="CommentTextChar"/>
    <w:uiPriority w:val="99"/>
    <w:semiHidden/>
    <w:unhideWhenUsed/>
    <w:rsid w:val="00F42267"/>
    <w:pPr>
      <w:spacing w:line="240" w:lineRule="auto"/>
    </w:pPr>
    <w:rPr>
      <w:sz w:val="20"/>
      <w:szCs w:val="20"/>
    </w:rPr>
  </w:style>
  <w:style w:type="character" w:customStyle="1" w:styleId="CommentTextChar">
    <w:name w:val="Comment Text Char"/>
    <w:basedOn w:val="DefaultParagraphFont"/>
    <w:link w:val="CommentText"/>
    <w:uiPriority w:val="99"/>
    <w:semiHidden/>
    <w:rsid w:val="00F42267"/>
    <w:rPr>
      <w:sz w:val="20"/>
      <w:szCs w:val="20"/>
    </w:rPr>
  </w:style>
  <w:style w:type="table" w:styleId="TableGrid">
    <w:name w:val="Table Grid"/>
    <w:basedOn w:val="TableNormal"/>
    <w:uiPriority w:val="39"/>
    <w:rsid w:val="00DD773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basedOn w:val="DefaultParagraphFont"/>
    <w:uiPriority w:val="20"/>
    <w:qFormat/>
    <w:rsid w:val="00AD4EAE"/>
    <w:rPr>
      <w:i/>
      <w:iCs/>
    </w:rPr>
  </w:style>
  <w:style w:type="paragraph" w:styleId="CommentSubject">
    <w:name w:val="annotation subject"/>
    <w:basedOn w:val="CommentText"/>
    <w:next w:val="CommentText"/>
    <w:link w:val="CommentSubjectChar"/>
    <w:uiPriority w:val="99"/>
    <w:semiHidden/>
    <w:unhideWhenUsed/>
    <w:rsid w:val="008B3B4F"/>
    <w:rPr>
      <w:b/>
      <w:bCs/>
    </w:rPr>
  </w:style>
  <w:style w:type="character" w:customStyle="1" w:styleId="CommentSubjectChar">
    <w:name w:val="Comment Subject Char"/>
    <w:basedOn w:val="CommentTextChar"/>
    <w:link w:val="CommentSubject"/>
    <w:uiPriority w:val="99"/>
    <w:semiHidden/>
    <w:rsid w:val="008B3B4F"/>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8985795">
      <w:bodyDiv w:val="1"/>
      <w:marLeft w:val="0"/>
      <w:marRight w:val="0"/>
      <w:marTop w:val="0"/>
      <w:marBottom w:val="0"/>
      <w:divBdr>
        <w:top w:val="none" w:sz="0" w:space="0" w:color="auto"/>
        <w:left w:val="none" w:sz="0" w:space="0" w:color="auto"/>
        <w:bottom w:val="none" w:sz="0" w:space="0" w:color="auto"/>
        <w:right w:val="none" w:sz="0" w:space="0" w:color="auto"/>
      </w:divBdr>
    </w:div>
    <w:div w:id="263809439">
      <w:bodyDiv w:val="1"/>
      <w:marLeft w:val="0"/>
      <w:marRight w:val="0"/>
      <w:marTop w:val="0"/>
      <w:marBottom w:val="0"/>
      <w:divBdr>
        <w:top w:val="none" w:sz="0" w:space="0" w:color="auto"/>
        <w:left w:val="none" w:sz="0" w:space="0" w:color="auto"/>
        <w:bottom w:val="none" w:sz="0" w:space="0" w:color="auto"/>
        <w:right w:val="none" w:sz="0" w:space="0" w:color="auto"/>
      </w:divBdr>
    </w:div>
    <w:div w:id="346639274">
      <w:bodyDiv w:val="1"/>
      <w:marLeft w:val="0"/>
      <w:marRight w:val="0"/>
      <w:marTop w:val="0"/>
      <w:marBottom w:val="0"/>
      <w:divBdr>
        <w:top w:val="none" w:sz="0" w:space="0" w:color="auto"/>
        <w:left w:val="none" w:sz="0" w:space="0" w:color="auto"/>
        <w:bottom w:val="none" w:sz="0" w:space="0" w:color="auto"/>
        <w:right w:val="none" w:sz="0" w:space="0" w:color="auto"/>
      </w:divBdr>
    </w:div>
    <w:div w:id="590436490">
      <w:bodyDiv w:val="1"/>
      <w:marLeft w:val="0"/>
      <w:marRight w:val="0"/>
      <w:marTop w:val="0"/>
      <w:marBottom w:val="0"/>
      <w:divBdr>
        <w:top w:val="none" w:sz="0" w:space="0" w:color="auto"/>
        <w:left w:val="none" w:sz="0" w:space="0" w:color="auto"/>
        <w:bottom w:val="none" w:sz="0" w:space="0" w:color="auto"/>
        <w:right w:val="none" w:sz="0" w:space="0" w:color="auto"/>
      </w:divBdr>
    </w:div>
    <w:div w:id="821122745">
      <w:bodyDiv w:val="1"/>
      <w:marLeft w:val="0"/>
      <w:marRight w:val="0"/>
      <w:marTop w:val="0"/>
      <w:marBottom w:val="0"/>
      <w:divBdr>
        <w:top w:val="none" w:sz="0" w:space="0" w:color="auto"/>
        <w:left w:val="none" w:sz="0" w:space="0" w:color="auto"/>
        <w:bottom w:val="none" w:sz="0" w:space="0" w:color="auto"/>
        <w:right w:val="none" w:sz="0" w:space="0" w:color="auto"/>
      </w:divBdr>
    </w:div>
    <w:div w:id="935360657">
      <w:bodyDiv w:val="1"/>
      <w:marLeft w:val="0"/>
      <w:marRight w:val="0"/>
      <w:marTop w:val="0"/>
      <w:marBottom w:val="0"/>
      <w:divBdr>
        <w:top w:val="none" w:sz="0" w:space="0" w:color="auto"/>
        <w:left w:val="none" w:sz="0" w:space="0" w:color="auto"/>
        <w:bottom w:val="none" w:sz="0" w:space="0" w:color="auto"/>
        <w:right w:val="none" w:sz="0" w:space="0" w:color="auto"/>
      </w:divBdr>
    </w:div>
    <w:div w:id="1113524857">
      <w:bodyDiv w:val="1"/>
      <w:marLeft w:val="0"/>
      <w:marRight w:val="0"/>
      <w:marTop w:val="0"/>
      <w:marBottom w:val="0"/>
      <w:divBdr>
        <w:top w:val="none" w:sz="0" w:space="0" w:color="auto"/>
        <w:left w:val="none" w:sz="0" w:space="0" w:color="auto"/>
        <w:bottom w:val="none" w:sz="0" w:space="0" w:color="auto"/>
        <w:right w:val="none" w:sz="0" w:space="0" w:color="auto"/>
      </w:divBdr>
    </w:div>
    <w:div w:id="1133474949">
      <w:bodyDiv w:val="1"/>
      <w:marLeft w:val="0"/>
      <w:marRight w:val="0"/>
      <w:marTop w:val="0"/>
      <w:marBottom w:val="0"/>
      <w:divBdr>
        <w:top w:val="none" w:sz="0" w:space="0" w:color="auto"/>
        <w:left w:val="none" w:sz="0" w:space="0" w:color="auto"/>
        <w:bottom w:val="none" w:sz="0" w:space="0" w:color="auto"/>
        <w:right w:val="none" w:sz="0" w:space="0" w:color="auto"/>
      </w:divBdr>
    </w:div>
    <w:div w:id="1284773106">
      <w:bodyDiv w:val="1"/>
      <w:marLeft w:val="0"/>
      <w:marRight w:val="0"/>
      <w:marTop w:val="0"/>
      <w:marBottom w:val="0"/>
      <w:divBdr>
        <w:top w:val="none" w:sz="0" w:space="0" w:color="auto"/>
        <w:left w:val="none" w:sz="0" w:space="0" w:color="auto"/>
        <w:bottom w:val="none" w:sz="0" w:space="0" w:color="auto"/>
        <w:right w:val="none" w:sz="0" w:space="0" w:color="auto"/>
      </w:divBdr>
    </w:div>
    <w:div w:id="1346051698">
      <w:bodyDiv w:val="1"/>
      <w:marLeft w:val="0"/>
      <w:marRight w:val="0"/>
      <w:marTop w:val="0"/>
      <w:marBottom w:val="0"/>
      <w:divBdr>
        <w:top w:val="none" w:sz="0" w:space="0" w:color="auto"/>
        <w:left w:val="none" w:sz="0" w:space="0" w:color="auto"/>
        <w:bottom w:val="none" w:sz="0" w:space="0" w:color="auto"/>
        <w:right w:val="none" w:sz="0" w:space="0" w:color="auto"/>
      </w:divBdr>
    </w:div>
    <w:div w:id="1694258951">
      <w:bodyDiv w:val="1"/>
      <w:marLeft w:val="0"/>
      <w:marRight w:val="0"/>
      <w:marTop w:val="0"/>
      <w:marBottom w:val="0"/>
      <w:divBdr>
        <w:top w:val="none" w:sz="0" w:space="0" w:color="auto"/>
        <w:left w:val="none" w:sz="0" w:space="0" w:color="auto"/>
        <w:bottom w:val="none" w:sz="0" w:space="0" w:color="auto"/>
        <w:right w:val="none" w:sz="0" w:space="0" w:color="auto"/>
      </w:divBdr>
    </w:div>
    <w:div w:id="20053548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customXml" Target="ink/ink7.xml"/><Relationship Id="rId34" Type="http://schemas.openxmlformats.org/officeDocument/2006/relationships/image" Target="media/image13.png"/><Relationship Id="rId42" Type="http://schemas.openxmlformats.org/officeDocument/2006/relationships/hyperlink" Target="https://doi.org/10.1093/icesjms/fsy057" TargetMode="External"/><Relationship Id="rId47" Type="http://schemas.openxmlformats.org/officeDocument/2006/relationships/hyperlink" Target="https://doi.org/10.1016/j.pocean.2019.102139" TargetMode="External"/><Relationship Id="rId50" Type="http://schemas.openxmlformats.org/officeDocument/2006/relationships/hyperlink" Target="http://dx.doi.org/10.1016/j.dsr2.2010.06.004" TargetMode="External"/><Relationship Id="rId55" Type="http://schemas.openxmlformats.org/officeDocument/2006/relationships/hyperlink" Target="https://doi.org/10.1016/j.ocemod.2017.11.008" TargetMode="External"/><Relationship Id="rId63" Type="http://schemas.openxmlformats.org/officeDocument/2006/relationships/image" Target="media/image28.png"/><Relationship Id="rId7" Type="http://schemas.microsoft.com/office/2011/relationships/commentsExtended" Target="commentsExtended.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customXml" Target="ink/ink11.xml"/><Relationship Id="rId11" Type="http://schemas.openxmlformats.org/officeDocument/2006/relationships/customXml" Target="ink/ink2.xml"/><Relationship Id="rId24" Type="http://schemas.openxmlformats.org/officeDocument/2006/relationships/image" Target="media/image8.png"/><Relationship Id="rId32" Type="http://schemas.openxmlformats.org/officeDocument/2006/relationships/image" Target="media/image12.png"/><Relationship Id="rId37" Type="http://schemas.openxmlformats.org/officeDocument/2006/relationships/image" Target="media/image16.png"/><Relationship Id="rId40" Type="http://schemas.openxmlformats.org/officeDocument/2006/relationships/image" Target="media/image19.png"/><Relationship Id="rId45" Type="http://schemas.openxmlformats.org/officeDocument/2006/relationships/hyperlink" Target="http://dx.doi.org/10.1071/MF9960365" TargetMode="External"/><Relationship Id="rId53" Type="http://schemas.openxmlformats.org/officeDocument/2006/relationships/hyperlink" Target="https://doi.org/10.1016/j.marenvres.2019.02.012" TargetMode="External"/><Relationship Id="rId58" Type="http://schemas.openxmlformats.org/officeDocument/2006/relationships/image" Target="media/image23.png"/><Relationship Id="rId66" Type="http://schemas.microsoft.com/office/2011/relationships/people" Target="people.xml"/><Relationship Id="rId5" Type="http://schemas.openxmlformats.org/officeDocument/2006/relationships/webSettings" Target="webSettings.xml"/><Relationship Id="rId61" Type="http://schemas.openxmlformats.org/officeDocument/2006/relationships/image" Target="media/image26.png"/><Relationship Id="rId19" Type="http://schemas.openxmlformats.org/officeDocument/2006/relationships/customXml" Target="ink/ink6.xml"/><Relationship Id="rId14" Type="http://schemas.openxmlformats.org/officeDocument/2006/relationships/image" Target="media/image3.png"/><Relationship Id="rId22" Type="http://schemas.openxmlformats.org/officeDocument/2006/relationships/image" Target="media/image7.png"/><Relationship Id="rId27" Type="http://schemas.openxmlformats.org/officeDocument/2006/relationships/customXml" Target="ink/ink10.xml"/><Relationship Id="rId30" Type="http://schemas.openxmlformats.org/officeDocument/2006/relationships/image" Target="media/image11.png"/><Relationship Id="rId35" Type="http://schemas.openxmlformats.org/officeDocument/2006/relationships/image" Target="media/image14.png"/><Relationship Id="rId43" Type="http://schemas.openxmlformats.org/officeDocument/2006/relationships/hyperlink" Target="https://doi.org/10.1016/j.dsr2.2010.06.003" TargetMode="External"/><Relationship Id="rId48" Type="http://schemas.openxmlformats.org/officeDocument/2006/relationships/hyperlink" Target="https://doi.org/10.1016/j.ocemod.2013.03.008" TargetMode="External"/><Relationship Id="rId56" Type="http://schemas.openxmlformats.org/officeDocument/2006/relationships/image" Target="media/image21.png"/><Relationship Id="rId64" Type="http://schemas.openxmlformats.org/officeDocument/2006/relationships/image" Target="media/image29.png"/><Relationship Id="rId8" Type="http://schemas.microsoft.com/office/2016/09/relationships/commentsIds" Target="commentsIds.xml"/><Relationship Id="rId51" Type="http://schemas.openxmlformats.org/officeDocument/2006/relationships/hyperlink" Target="https://doi.org/10.1016/j.pocean.2018.02.011" TargetMode="Externa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customXml" Target="ink/ink5.xml"/><Relationship Id="rId25" Type="http://schemas.openxmlformats.org/officeDocument/2006/relationships/customXml" Target="ink/ink9.xml"/><Relationship Id="rId33" Type="http://schemas.openxmlformats.org/officeDocument/2006/relationships/customXml" Target="ink/ink13.xml"/><Relationship Id="rId38" Type="http://schemas.openxmlformats.org/officeDocument/2006/relationships/image" Target="media/image17.png"/><Relationship Id="rId46" Type="http://schemas.openxmlformats.org/officeDocument/2006/relationships/hyperlink" Target="https://doi.org/10.1016/j.fishres.2018.06.020" TargetMode="External"/><Relationship Id="rId59" Type="http://schemas.openxmlformats.org/officeDocument/2006/relationships/image" Target="media/image24.png"/><Relationship Id="rId67" Type="http://schemas.openxmlformats.org/officeDocument/2006/relationships/theme" Target="theme/theme1.xml"/><Relationship Id="rId20" Type="http://schemas.openxmlformats.org/officeDocument/2006/relationships/image" Target="media/image6.png"/><Relationship Id="rId41" Type="http://schemas.openxmlformats.org/officeDocument/2006/relationships/image" Target="media/image20.png"/><Relationship Id="rId54" Type="http://schemas.openxmlformats.org/officeDocument/2006/relationships/hyperlink" Target="http://dx.doi.org/10.1016/j.dsr2.2010.09.029" TargetMode="External"/><Relationship Id="rId62" Type="http://schemas.openxmlformats.org/officeDocument/2006/relationships/image" Target="media/image27.png"/><Relationship Id="rId1" Type="http://schemas.openxmlformats.org/officeDocument/2006/relationships/customXml" Target="../customXml/item1.xml"/><Relationship Id="rId6" Type="http://schemas.openxmlformats.org/officeDocument/2006/relationships/comments" Target="comments.xml"/><Relationship Id="rId15" Type="http://schemas.openxmlformats.org/officeDocument/2006/relationships/customXml" Target="ink/ink4.xml"/><Relationship Id="rId23" Type="http://schemas.openxmlformats.org/officeDocument/2006/relationships/customXml" Target="ink/ink8.xml"/><Relationship Id="rId28" Type="http://schemas.openxmlformats.org/officeDocument/2006/relationships/image" Target="media/image10.png"/><Relationship Id="rId36" Type="http://schemas.openxmlformats.org/officeDocument/2006/relationships/image" Target="media/image15.png"/><Relationship Id="rId49" Type="http://schemas.openxmlformats.org/officeDocument/2006/relationships/hyperlink" Target="https://doi.org/10.1016/j.cub.2015.03.014" TargetMode="External"/><Relationship Id="rId57" Type="http://schemas.openxmlformats.org/officeDocument/2006/relationships/image" Target="media/image22.png"/><Relationship Id="rId10" Type="http://schemas.openxmlformats.org/officeDocument/2006/relationships/image" Target="media/image1.png"/><Relationship Id="rId31" Type="http://schemas.openxmlformats.org/officeDocument/2006/relationships/customXml" Target="ink/ink12.xml"/><Relationship Id="rId44" Type="http://schemas.openxmlformats.org/officeDocument/2006/relationships/hyperlink" Target="https://doi.org/10.1016/j.jembe.2003.09.001" TargetMode="External"/><Relationship Id="rId52" Type="http://schemas.openxmlformats.org/officeDocument/2006/relationships/hyperlink" Target="https://doi.org/10.3354/meps12495" TargetMode="External"/><Relationship Id="rId60" Type="http://schemas.openxmlformats.org/officeDocument/2006/relationships/image" Target="media/image25.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customXml" Target="ink/ink1.xml"/><Relationship Id="rId13" Type="http://schemas.openxmlformats.org/officeDocument/2006/relationships/customXml" Target="ink/ink3.xml"/><Relationship Id="rId18" Type="http://schemas.openxmlformats.org/officeDocument/2006/relationships/image" Target="media/image5.png"/><Relationship Id="rId39" Type="http://schemas.openxmlformats.org/officeDocument/2006/relationships/image" Target="media/image18.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9-22T23:38:39.033"/>
    </inkml:context>
    <inkml:brush xml:id="br0">
      <inkml:brushProperty name="width" value="0.04291" units="cm"/>
      <inkml:brushProperty name="height" value="0.04291" units="cm"/>
      <inkml:brushProperty name="color" value="#004F8B"/>
    </inkml:brush>
  </inkml:definitions>
  <inkml:trace contextRef="#ctx0" brushRef="#br0">359 5570 8186,'-16'5'1923,"1"1"-1830,5-3 0,5-1 1,5 1 150,6-2-380,3-1 1,1-4 149,1-3 0,0-1 169,3 1 1,2 1 18,4 3 1,2 2-110,2-3 1,2 3-132,4 1 1,1 0 99,0 0 1,0 0-161,-1 0 0,-2 0-19,-1 0 1,-4 0-22,1 0 0,-4-1 24,-3-2 0,1 0-56,-4-3 0,-4 3-13,-3 0-193,-5-3 346,3 5 1,-6-4 124,-3 5 1,-2 4-286,-8-1 0,1 5 105,-4-1 1,-1 2-67,-6 1 1,-2 1 73,-5-1 1,1 0 33,-1 0 0,-3 1-27,0-1 0,-7 0 68,3 0 0,-4 1 26,4-1 1,0 0 214,0 0 1,-1-4 174,5-3 0,-1-3-176,1-3 1,5-4-89,-1-6 0,2-5-18,1-5 0,7 0 141,6-4 0,4-4-73,3-3 0,2-4-186,5 4 0,6-6 11,4-1 0,6 1 21,8-1 0,2 2-59,5 4 0,1 1 49,2 4 0,2 3-30,5 3 0,0 4 54,0 3 0,0 7 138,0 6 0,-1 5-160,-2 6 0,0 6 28,-4 11 0,-1 4-144,-5 10 0,-1 1-219,-6 13 0,0 0-56,-7 6 1,-2-1 167,-5-2 0,-2-3-477,-5 3 0,0-1 225,0-3 0,-1-2-171,-3-8 0,-1-5-16,-6-6 624,1-4 0,0-10 0,0-1 0</inkml:trace>
  <inkml:trace contextRef="#ctx0" brushRef="#br0" timeOffset="280">470 5109 9136,'-5'-10'2500,"0"3"-2316,5 0 0,5 3-537,2-2 1,5-6 269,2-5 1,3-2 52,-3-2 1,6 0-997,-3-3 717,9 2 0,-9-5 72,7 6 1,-2-1 34,-2 5 1,1 2 63,-1 1 1,-3 3 18,0 1 0,-3 0-518,3 4 1,-4-4 636,0 4 0,-1-3 0,-2-2 0</inkml:trace>
  <inkml:trace contextRef="#ctx0" brushRef="#br0" timeOffset="692">513 4362 8038,'-12'10'583,"2"1"1,2-1-496,8 0-649,0 0 0,4-1 255,3-2 1,3-3 77,4-8 1,2-5 162,4-4 1,0-6-96,-3 2 1,6-2 391,-3-2 1,3 4-166,-3 0 0,1 5 391,-1-2 1,1 4-200,-1 3 0,-3 2 15,0 5 1,-4 0-57,1 0 1,-6 5 111,-2 2 0,-3 7-162,0 3 1,-2 6-18,-1 5 1,-1 0-125,-2 0 0,-3 1 47,-4-2 1,-1 0-251,1 0 0,0-5-124,0-2 0,0-2-150,-1-8 0,4 2 109,1-9 341,3 1 0,-6-13 0,4-3 0</inkml:trace>
  <inkml:trace contextRef="#ctx0" brushRef="#br0" timeOffset="1318">523 3942 7883,'-5'-10'44,"4"4"1,1 2-51,7 4 1,0-1-12,3-3 1,-1 3 207,8-2 0,-3 0-85,3 0 1,1 1-156,6-5 1,-2 5 421,1-2 1,2 0-69,-1 0 1,5 1 66,-2 3 1,3 1-174,0 2 1,1-2-40,0 3 1,0-3-199,-1-1-1,0 0 153,-3 0 1,-2 1-126,-4 3 1,-2-3 69,-2 2 1,1 2 25,-4-2 0,-4 5-71,-3-1 0,-5-1 18,2 0 0,-3 1-18,-1 3 0,-2 1 6,-5-1 0,-1-1-195,-9-2 0,-4 2 72,-3-2 1,-4 1-23,1-1 0,-3-3 14,-1-4 0,1 0 30,-1 0 0,0 0-68,0 0 0,-3-8-128,0-2 1,1-8 100,6-3 1,-3-4-34,3-6 0,3-3 207,4 0 1,0-3-93,7 3 0,3-5 320,7 1 0,2 0-110,1 0 1,1 3 99,2 4 1,4 1-23,7 3 0,-2 3-113,6 7 0,-1 3 32,3 8 0,1 2 67,-1 8 1,-1 7-81,-2 10 1,-2 8-28,-4 9 1,-1 6-243,0 4 0,-4 0 79,-3-4 0,-2 4-275,-1-7 1,-1-1-11,-2-3 1,2-7-165,-3 0 0,0-7-707,0-2 840,-4-5 0,4-12 406,-3-4 0,1-10 0,3-11 0,2-8 0,-9-8 0,5-3 0</inkml:trace>
  <inkml:trace contextRef="#ctx0" brushRef="#br0" timeOffset="2084">738 3758 7923,'4'-41'0,"2"0"-1048,4 5 720,-4-4 1,2 8 676,-5-2 1,2 6-4,-2 4 1,-2 4 222,3 3-198,-3 2 303,-1 5-332,-5 4 1,0 6 64,-5 7 1,3-1-133,0 1 0,1-4 329,-1 4-197,-2-5-188,4 3 0,-2-11-212,0-4 0,5-5 68,-2-6 0,3 0-52,1-3 0,0-2 26,0-5 1,3 3-70,1-3 1,0 2 71,0-5 1,-3 2-5,2 2 1,-1 2-145,-2 1 0,3 1 114,0-1 0,1 3-100,-4 7 0,0 2 52,0 5-140,-5-1 0,0 6-65,-6 1 0,0 3-155,-3 1 1,2 5 212,-5 1 1,4 7 93,-1 1 1,3 4 99,1-1 0,0 1-105,-1-1 0,6 1 167,1-4 0,3 3-103,1-3 0,1 1 136,3-2 1,3-1-17,6 1 1,0-1-321,4-2 0,-4-1 97,4-2 0,1-3-116,2-4 1,-3 0 185,0 0 0,-4-4-44,0-3 0,1-6 179,-4 0 0,3-5-112,-6 0 1,-3-4 100,0-2 1,-3-3-57,-1 3 1,0-4-29,0 4 0,-1-3-2,-3 3 1,2 0-8,-5 4 1,4 0 80,-4 3 1,1-1 135,-1 5 0,-2 0-18,2 6 0,2-1-43,-2 5 1,3-1 464,-2 4-63,3-4-199,-6 3 0,8-5-116,-2 3 0,3-3-228,3-4 0,3-2 76,4-1 0,1-3-112,3-5 1,1-3-45,2 0 0,6-3 36,-3 3 0,3 0-29,-3 4 1,1-1 44,-1 1 1,-3 1-94,1 1 1,-6 4-54,2 3 58,-3 6 139,-1-4 1,-5 9-50,-5 0 1,-5 4 71,-5 6 1,-4 2-58,1 1 1,-9 3 34,2 5 1,-3-2 32,2-2 1,1-1 128,-1-2 0,-2-4-203,-1 0 1,3-3 5,4-3 0,0-4-50,-3 0 0,2-5-167,1-5 0,5-5 120,-2-2 0,3-4 75,1-2 1,4-4 321,2-3 0,3-1-121,1 0 0,0-4-108,0-3 0,4-1-70,-1-2 1,5 1 17,-1 2 0,-2-1-327,-2 5 0,1-2 133,0 5 1,3-1-551,-4 8 0,1-2 292,-4 6 1,0-2-510,0 9 1,0-1 74,0 4 889,0 4 0,-10-3 0,-1 3 0</inkml:trace>
  <inkml:trace contextRef="#ctx0" brushRef="#br0" timeOffset="3035">625 1813 7923,'-10'-4'0,"0"1"0,3-5-177,0 1 1,0 2 168,-3-2 0,1 3 186,2-2 0,-2 3 339,2 0-99,2-3 0,-2 4 6,3-5-48,1 5-177,3-3 301,0 5-423,0-4 1,1-1 110,2-2 1,4-2 49,7 2 1,-2-5-68,5-2 1,2-3-150,4 3 1,-1-3-59,2 4 0,1-1-69,-1 4 1,3 0 6,-3-1 1,0 6 125,-4 1 0,0 9-23,-3 5 1,-2 6-22,-5 8 1,-4 7 364,-3 6 0,-2 3-104,-1 1 0,-4-1-177,-3-3 0,-2 1-66,-2-7 1,5-3-172,-1-7 1,1-6-1150,-1-1 720,-2-7-48,8-3 0,-4-13 200,5-4 0,2-10-426,1-4 0,3-4 471,4-3 0,0-6 401,0-4 0,0-4 0,-4 3 0,3 1 0,-2 3 0,1 0-126,-1 0 1,1 2 125,-5 5 0,2 0 108,-2 7 0,-1 2-32,1 1 1,-3 2 40,-3 2 0,-3 4 24,-4 2 0,-1-1 96,1 2 1,0-1 68,0 4 1,-1 3 83,1 0 0,0 2 163,0-2 1,-1-1 221,1 4 73,0 1-239,0 3-571,0 0 0,0 1 72,4 2 1,0 3-31,2 4 0,2 5-99,-5 2 1,4 6-218,-4 1 1,5 3-194,-2-3 0,3-1 186,1-6 1,0 1 53,0-4 1,1-2 42,3-5 0,2-2-111,4-5 1,5 0 68,2 0 1,-1-8 90,1-3 0,-1-6 36,1 0 0,1-2 121,-4-1 0,-1-1 13,-3 1 0,0-2-84,-4-2 1,2 6-9,-4-3 1,-1 7-15,-3-4 1,0 6 430,0-2-131,-4 7 1,-2 3 78,-4 4 1,-1 0-158,1 0 0,-3 4-33,-1 3 0,0 1-7,4-1 0,0 1 49,-1-5 0,1 2-128,0-2 94,4-1 1,2 1-167,4-6 0,1-4 118,2-7 0,3 2 15,4-5 1,2 3-97,1-3 0,2 0-111,2-4 0,1 2 61,-4 2 1,3-3 50,-3 3 1,-1 1-119,-2-1 1,-1 1 55,0-1 0,-4 1-79,-3 3 0,2 0 7,-2-4 0,-1 4-62,-5-5 1,-3 6 36,-4-2 0,-5 0-159,-2 0 1,1-3 45,-1 3 1,-4-1 149,-7 2 0,-1 0-201,-2-4 1,-1 3 13,-2-3 0,-8-1-38,-9-6 0,-1-2 141,-2-5 1,1 1 39,2-1 0,6 1 901,4 3 1,9 7-431,8 6 1,7 3 976,3 0-923,7 1 1,7 0-224,7 0 1,7-2 113,3-2 1,7 2-168,3-5 0,4 3 143,3-3 1,3 4 111,3-5 0,6 5-232,2-4 1,2 1-145,1-1 0,0-3-153,1 3 0,2-1-361,1 1 1,3-2-2255,-4 2 2680,6-3 1,-8-5-1,4-1 1</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9-22T23:47:40.950"/>
    </inkml:context>
    <inkml:brush xml:id="br0">
      <inkml:brushProperty name="width" value="0.04291" units="cm"/>
      <inkml:brushProperty name="height" value="0.04291" units="cm"/>
      <inkml:brushProperty name="color" value="#E71224"/>
    </inkml:brush>
  </inkml:definitions>
  <inkml:trace contextRef="#ctx0" brushRef="#br0">31 1014 7842,'-10'0'0,"1"-1"203,2-3-45,2 3 0,5-5 96,0 3-283,0-3 1,5-5-175,2-3 167,7 3 1,-2-7 60,5 4 1,4-4 12,2 1 0,5 1-66,-4-1 0,4 3 65,-1-3 1,1 3-121,2-3 1,-1 4 95,5-4 1,-2 1 26,-1-1 0,3-2 3,0 6 0,5-6 3,-2 2 0,4-2 34,4-1 0,-2-1-44,5 1 1,-1-4 33,5 0 0,-3 0-20,2 3 0,-2 1 8,5-1 0,2 1-7,-1-1 0,3 1-132,-4-1 0,4 1 36,-3 0 1,4-1-48,-1 1 0,1 0 130,-1 3 0,-1-1-6,-2 4 0,1-3-23,2 4 0,1-5-27,-4 5 1,4-4 27,-1 3 0,1 0-8,-1 4 0,1-3 46,-4-1 1,4 0-26,-1 4 0,-1 0 133,1 0 0,-5 0-95,2 4 0,-1 0 3,0 2 0,-2 3-62,3-2 0,-1 3 47,0 3 1,-4 3-52,5 4 1,-5 2 49,5 1 1,-3 0-124,-1 4 1,0 0 12,1 3 0,-5 0 18,1-3 1,-5 1 50,2-4 1,-3 4-3,-1-1 1,-4-1 141,1 1 0,-2-3-87,2 3 1,2-1 18,-3 1 0,-1 1-42,-2-4 0,-2 3-22,-2-4 1,0 6-73,-3-2 0,1-1-166,-8 1 0,2-1 109,-9 1 1,1 2-103,-4-2 1,-4-1 326,-3 1 1,-2-1-110,-1 1 1,-1 2 280,-2-2 0,-3-1-98,-4 1 1,3-4-54,0 1 0,0-4-83,-3-3 1,3-2 3,1-1 1,2-3-136,-3 2 1,5-6-415,-1-4 0,0-2-300,0-1 1,2 0 795,-3-1 0,-1-4 0,-1 0 0</inkml:trace>
  <inkml:trace contextRef="#ctx0" brushRef="#br0" timeOffset="2046">1095 1096 7755,'0'5'730,"0"1"165,0-3 0,5 7-833,2 3 1,2 2-528,1-1 0,5-3 189,2 3 1,3-2 87,4 2 1,-1-6-63,4 2 267,-4-6 0,3 0 2,-2-4 1,-2 0 0,2 0 0,-6-3-140,-1-1 0,-4-7-84,0 1 1,-1-4 381,-2 0 0,0-3-176,0-7 0,-3-2 61,0-5 0,-1-3 34,0 0 0,4-1-90,-4 1 1,4 5-113,0-1 1,0 2 104,0 1 0,0 2 345,1 4 1,4 0-564,2-3 121,2 2 1,1-6-176,1 4 1,1 0 271,1 4 0,4-5 0,3-2 0</inkml:trace>
  <inkml:trace contextRef="#ctx0" brushRef="#br0" timeOffset="4102">973 952 7891,'-15'-4'0,"0"3"475,4-3-475,6 3 1,1 1-160,8 0 1,1 0 78,6 0 1,5 0 206,4 0 0,4 3-186,3 1 0,6 4-54,-2-1 1,2 2 23,-2 1 17,0 0 0,3-3-27,0 0 1,-1-1 17,-6 0 1,2 0 70,-6-2 1,1-3-83,-3 2 1,-1-3 178,1-3 1,-5-3-14,-3-4 1,-2-5 86,-5-2 0,4-7-145,-4-3 0,0-7-30,1-4 0,0-6-5,3-4 1,0-1-95,0 1 1,4-5 112,0 1 0,9-1 0,-2 2 0</inkml:trace>
  <inkml:trace contextRef="#ctx0" brushRef="#br0" timeOffset="6128">954 902 7928,'6'-10'90,"-3"0"0,-2 3 529,-1 0-498,0 5 1,0-4 151,0 3-160,0 1 0,0-3 41,0 1 1,1 3-240,3-2 1,1 2 77,6 1 1,-1 0 66,0 0 0,0 0-17,1 0 0,2 1-15,1 2 0,4 6-101,-1 5 0,3 4 61,0-1 1,-3 5-93,0-2 0,-1 3 81,1-6 0,1 1-89,-4-1 1,0-1 95,-4-2 0,0-6-12,0 2 0,1-5 19,-1 2 0,0-5 19,0 1 0,1-2 33,-1-1 1,0-3-50,0 0 1,4-5-112,0 1 1,-1-6 72,-2 0 0,-1-6-39,0 2 1,1-2 26,3-1 1,-2-6-15,1-1 1,3-8 29,1-6 1,3-5 3,0-5 1,4-5-218,0-2 1,5-3 69,2-4 0,6 1-124,7-4 0,-2 0 0,4-4 0</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9-22T23:50:34.411"/>
    </inkml:context>
    <inkml:brush xml:id="br0">
      <inkml:brushProperty name="width" value="0.04291" units="cm"/>
      <inkml:brushProperty name="height" value="0.04291" units="cm"/>
      <inkml:brushProperty name="color" value="#E71224"/>
    </inkml:brush>
  </inkml:definitions>
  <inkml:trace contextRef="#ctx0" brushRef="#br0">0 134 7780,'7'-7'118,"0"1"1,2 2 0,5 2 0,5-1 0,5 1 428,2-1 0,3-1-536,5 4 194,-2 0-576,12 0 291,-6-4 1,7 3-267,-4-3 1,3 3 202,1 1 1,4 0-78,-1 0 1,-1 0 144,5 0 1,-2-1 183,8-3 0,0 2 88,3-5 0,4 1 72,0-5 1,8 1-81,-2 0 0,7 0-48,-3-1 1,5 4 15,-2 1 1,3 3-3,1 0 0,0 2-191,0 1 0,1 0 114,2 0 0,-2 1-484,3 2 1,-2 0 288,1 3 0,-2 0-76,3 1 1,-3 1 39,-1-5 0,-1 4 113,1-3 1,0 2 115,0-2 0,-3 3-75,-1-4 0,-4 4 187,1-4 1,-3 5-141,-4-1 0,2-1 22,-5 1 1,-2-4-91,-5 4 0,3-5-128,-3 2 0,-1-2-14,1 1 0,-4-2-210,4 3 1,0-3 57,4-1 314,-1-5 0,1 1 0,2-3 0,2 4 0,2 1 0,0 2 0</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9-22T23:54:07.449"/>
    </inkml:context>
    <inkml:brush xml:id="br0">
      <inkml:brushProperty name="width" value="0.04291" units="cm"/>
      <inkml:brushProperty name="height" value="0.04291" units="cm"/>
      <inkml:brushProperty name="color" value="#E71224"/>
    </inkml:brush>
  </inkml:definitions>
  <inkml:trace contextRef="#ctx0" brushRef="#br0">216 3144 7960,'-16'0'99,"1"0"-336,5 0 762,4 0-148,1 0-400,5 4 0,1-1-265,3 3 1,0 1 102,3 3 0,2 1 114,-2-1 1,2 0-38,2 0 0,-1-3 86,0 0 0,0 0 126,1 3 1,-1 0-44,0 1 0,1-5 126,3 1 0,-3-3-16,3 2 0,1-3-97,-1 0 1,-1 2 34,-3-2 1,1 1-84,-1-4 1,0 0 47,0 0-88,-4 0 1,0-2-135,-3-1 1,-2 1-100,3-5 60,-8 5 165,-1-7 1,-7 6-128,-1-4 0,0 4 48,-4-4 1,0 5 102,-4-2 0,-2 0-27,-1 1 1,-1-1 81,1 4 0,1-3-46,-4-1 1,4 0 122,-1 0 0,-1 2 1,1-5 0,4 2-55,2-2 0,5-4 46,-4 1 1,8 0-63,-2-4 1,8-2-109,0-1 0,1-5 66,2-2 0,6-5-10,4 2 0,5-3-3,6 0 0,-1-5-19,1 1 1,3 5-116,-1 5 1,1 2-212,-3 2 1,-1 4-704,1 2 1039,-5 3 0,3 0 0,-3 1 0</inkml:trace>
  <inkml:trace contextRef="#ctx0" brushRef="#br0" timeOffset="645">523 2990 8321,'4'-7'-124,"3"0"0,-1 4 36,1-4 0,3 0-164,4-3 0,3-1 48,-4-3 0,4 2 164,-3-6 1,1 5 16,-2-4 1,-1 3 97,2-3 1,-3 3-41,-1-3 1,-3 1 2,0-1 0,-2 1 185,2 3 1,1 1 74,-4-1 1,3-2-157,-4 1 1,0 1 61,-3 2 1,0 1-129,0 0 1,0 3 13,0 0 43,0 0-5,0-3-52,0 0 1,-3 3 66,0 0-15,-5 5 1,2-3 144,-4 5 0,3 0-314,0 0 72,0 0 1,-3 5-129,0 2 1,1-2 76,2 2 0,-2 0 10,2 3 1,1 1 63,-1-1 0,4 1-16,-4 3 0,5-3-106,-2 3 1,3 2 63,1 1 0,0-1-238,0 1 1,1-3-50,3 3 0,-2-4-88,5 4 0,-4-4 151,4 1 0,-5-3 33,2-1 0,0-3 22,0 0 276,4-5 83,-3 7-148,6-8-43,3-1 0,-1-5 160,4-6 0,-2 0-119,5-3 1,-1-2-144,4-4 1,4-2-14,0-2 0,-1 3-243,1-3 1,-3-2 74,4-2 1,-6 2 287,2-1 0,-2 0 0,-2-4 0</inkml:trace>
  <inkml:trace contextRef="#ctx0" brushRef="#br0" timeOffset="1368">1086 2418 8005,'-10'5'0,"0"-1"0,1-2 153,2 1-40,2-2 71,1 4-354,2-5 97,-2 0 0,4-1-322,0-3 1,3-1 160,1-5 0,3-1 202,-4 1 0,4-1 68,-4-3 0,4 1 142,-4-4 0,2 3-48,-2-7 0,-1 2 151,1-9 1,-2 5 1,-1-5 1,0 0-122,0-6 1,0 2-170,0-2 1,-1 2 62,-2 1 1,-7-3-29,-3 0 1,-5 1-29,1 5 1,-3 3-151,0 5 0,-4 1 101,0 2 0,-1 2 46,1 5 0,2 0 206,-2 4 0,4 1-69,3 5 0,-1 0-137,4 0 1,0 3-6,4 1 0,0 4-151,0-1 0,4 2 166,3 1 1,3 1-98,3 3 1,4-3 13,6 3 0,4 1 33,7-1 0,6-1 182,4-3-163,9 5 38,-1-3 1,10 2 125,-1-3 0,4-5-79,-1 1 0,2 0 131,-1 3 1,0 1-203,3-1 1,1 0-128,-4 0 0,3 1 0,-3-1 0,-1 0 104,-2 0 1,-6 4-75,-1 0 1,-9 0 91,-5 0 0,-5-1-23,-6 4 1,-8 0 74,-5 3 0,-6 1 157,-5-1 0,-6 1-121,-7-1 0,-7-1 79,-3-1 0,-3-4 211,0-3 0,-2-1-94,-2 0 0,3-3-11,0 0 1,0-5-125,4 1 1,1-1 27,-1-2 1,7 0-127,0 0 1,3-5-202,0-2 0,3-7 13,7-3 1,3-3-295,4-4 0,0-2-286,0-5 349,4-4 206,2 3 1,5-3-160,3 4 1,-2-3-106,5 0 0,1 0-451,2 3 892,0 5 0,1-8 0,-1 2 0</inkml:trace>
  <inkml:trace contextRef="#ctx0" brushRef="#br0" timeOffset="2529">1669 1701 8049,'-19'-15'0,"1"5"0,7 4 1311,4 6-289,5 0-743,-3 0 1,7 0-504,1 0 1,0 0-252,8 0 1,-3 0 252,5 0 0,3 0-130,1 0 1,-1 0 157,1 0 1,-4 0 143,0 0 0,2 0 37,-1 0 1,0 0 69,-4 0 0,0 0-116,0 0 1,1 0 203,-1 0 1,3 0-235,1 0 1,1 0-172,-1 0 1,0-1 259,3-3 0,3-6 0,-4-6 0</inkml:trace>
  <inkml:trace contextRef="#ctx0" brushRef="#br0" timeOffset="2988">1894 1383 7987,'-5'-6'929,"0"2"0,10 4-959,1 0 1,3-4 100,2 1 0,2 0-137,1 3 1,3 0-541,-3 0 0,3 3 341,-4 0 1,1 1-113,-4-4 103,1 0 269,-1 0 0,-3 0 17,-1 0 0,-3-1-16,0-3 1,-2 2 252,-1-5 0,-1 4-22,-2-4-44,-3 0 1,-4-2-35,0 2 1,-1-1-69,1 5 0,-4-2-138,1 2 0,-1 2 87,4-3 0,-4 0-175,1 0 0,-1-4 81,4 2 0,-1-2 30,1 1 1,3-2 73,1 2 0,3-2 100,0-2 0,2 0-88,1-3 0,1 3 20,2-3 0,3 3 17,4 1 0,4-1-24,0 1 1,4 0-115,-1 0 92,2 0 0,2 4-108,-1 2 1,5 3 62,2 1 1,0 0-177,0 0 0,-1 0-94,1 0 0,2 0-124,-5 0 1,3 1 165,-3 3 0,3 2-228,-3 4 458,0 0 0,-3 0 0,-1 1 0</inkml:trace>
  <inkml:trace contextRef="#ctx0" brushRef="#br0" timeOffset="5324">1638 2963 8032,'1'-10'0,"3"0"0,-13 4 802,7 2 1,2 0-410,7 1 1,2-1-356,2 4 1,5 0-68,4 0 0,1 1-255,2 3 0,-1-2-180,-1 5 0,-1 0 266,1 3 0,-2-1 32,-2-2 1,-2 1-87,-5-5 0,0 4 238,0-3 1,-3 2 68,0-2 441,-5-1-292,3-3 1,-6 0 148,-3 0 1,-1 0-297,-6 0 1,0-1 47,-3-2 1,3 0-76,-3-3 1,0 0 68,0-1 1,-3-2-141,3 2 0,-3-1 51,3 1 0,1-2-14,3 2 0,0-5-155,4-2 1,0 1 97,3 2 1,1 1 72,-1 0 0,2 3-10,1 0 0,3 0-20,1-3 0,4 3 64,-2 1 1,5 0 150,2-1 1,0 1-98,4 3 0,-3 2 152,3-3 0,0 3-117,3 1 0,0 0-37,-3 0 1,2 0-129,-2 0 0,-2 0 92,-1 0 0,-3-3-252,-1-1 1,-3 1 36,0 3 1,-5-1 120,1-3 1,-1 2-3,-2-5 0,-2 0 20,-1-3 0,-1 3 63,-3 1 1,-2-1-68,2-3 1,-2 3 310,-2 0 1,5 3-62,-1-2 1,3 3 0,-2 0-262,3-3-159,-1 1 0,5-6 129,2 1 0,3 1-111,4 2 1,2-2 292,1 2 0,3-2-106,5-1 0,-1 1-33,1 2 0,-1-1-19,1 5 0,0-4-187,3 3 1,-2 1-139,2 3 1,1 0-192,-1 0 1,-2-4 62,-5 1 0,2 0-199,-6 3 1,1-1 686,-4-3 0,-4 2 0,-3-5 0,3 0 0,-5-3 0,2 0 0,-3 1 0,-3 2 0,1-1 0,-5 4 0,0 1-189,-3 3 0,0 0 416,-1 0 0,1 1 200,0 3 1,3 0-84,0 3 0,0 1-48,-3-5 0,3 4 147,1-3-105,3-1-223,-1-3 1,4-1 16,0-3 1,1-1-183,2-6 0,3-2 102,4-1 0,0-1 111,1 2 0,-1-3-19,0-5 1,2 1 26,1-1 1,-1 1-136,1-1 0,2 1 83,-1-1 1,3 1-120,-4-1 1,1 2 76,-4 2 1,1-1-110,-1 4 1,0-3 34,0 3 1,-4 1-47,-3 2 147,3 1 45,-5 0-54,4 0 0,-10 4-42,-2 3 0,-2 3-227,-1 3 0,-1 3 81,-3 4 0,1 1-94,-4 3 1,4 2 39,-4 4 1,1 1 94,-1-1 0,1 1 141,2-1 0,4 0-122,0-3 1,1-1 105,5-3 0,1-1-57,3 1 1,1-1 5,2-2 0,3-1-48,4-2 0,4 1-126,-1-5 1,5 1 72,-5-4 0,5 0-147,-1 0 1,3-6 105,0-4 0,1-5 47,-1-5 0,-3-1 119,0 1 0,-4-5-144,1-3 0,-3 2 148,-1-1 1,0-1-100,1-2 0,-6-1 12,-1 0 1,-3 2-61,-1 1 1,0 0-3,0 4 1,-8-4-15,-2 0 0,-7 3-158,0 1 1,-3-1 164,0 1 0,-2 4-13,-2 3 1,3 3 254,-3-3 0,-1 5 24,1-2 0,-4 4 26,5 3 1,0-1-47,6 4 0,-1-2 149,4 2 0,4 1 252,3 3-319,5 0 1,-2 0-213,8 0 1,2 0 127,8 0 0,3 0-151,7 0 1,3 0 10,7 0 1,3 0-81,4 0 0,0 0 87,0 0 1,4 0-133,3 0 0,-2 0 89,-2 0 0,-2 0-114,-1 0 1,-5 0-77,-1 0 1,-5 3 116,-2 1 1,-7 2-112,-4-2 0,-8 0 49,2 0 0,-8-2-96,1 5 1,-9 0 218,-5 3 1,-6 0 105,-8 1 1,-2 0-90,-5 3 0,-3-3 210,0 3 0,-4 0 145,4 0 0,-4 3-135,4-3 0,1 3 9,6-3 1,-1 3-64,4-4 1,3 0 10,4-6 0,8 1 173,-1-5 17,6 0-320,0-3 1,8-5-216,3-6 1,7-3 34,3-7 0,2 0 139,2-3 0,-4 1-91,0-4 1,-1-1 96,1-2 1,-2-1-22,-5 0 0,-4 1 63,-3 3 0,-2-1 157,-1 4 0,0 0-24,0 3 0,-6 4-101,-4 0 1,0 5-142,-4-2 1,-2 6 135,-1 1 0,-2 5-157,-2-1 0,2 2 141,2 1 1,1 0 116,2 0-83,3 0 21,-4 0-98,10 0 1,5 0 38,6 0 0,5 0 0,2 0 0,4 0 19,7 0 0,2 0 16,5 0 0,1-2-40,2-1 0,1 1-7,3-5 1,2 1-23,-3-1 1,-1-1 4,-2 5 1,-2-2 14,-2 2 1,-3 2-4,-3-3 1,-6 3-9,-1 1 1,-8-3 19,1-1-119,-6 1 23,0-1 1,-5-2-126,-2-4 0,-3-4 80,-4 0 0,-1-3-110,1 4 0,-2-5 206,1 5 1,-3-4 78,7 3 1,-3-3 69,6 3 0,1 1-121,3 2 187,0 1 0,4 1-21,3 2 1,2-1-95,1 5 1,5 0-99,2 3 1,6-4-148,1 1 0,3-1-17,-3 4 0,5 0-237,-2 0 0,-2 0 11,-1 0 0,1 0 56,-1 0 0,-4-1-206,-3-2 0,-4 2 246,0-3 0,-1-2 314,-2 0 0,-4-3 0,-3-2 0,2 1 0,-2 0 0,1-2 63,-4-1 0,-2 1 107,-1-1 1,1 1 528,-5 2 0,4 3-352,-4 0 0,0 5-15,-3-1 0,-1 2-38,1 1 0,0 0-222,0 0 0,-1 0 16,1 0 1,0 4-139,0 3 0,-1-1-67,1 1 1,0-1 48,0 5 1,-1 2-117,1 1 1,3 0 30,1-4 1,3 0-36,0 0 198,2 1 1,4-1-1,1 0 0,7-4 42,-1-3 1,7-2 150,0-1 0,4 0 0,3 0 0,1-8-22,2-2 1,3-7-229,-3 0 0,-1 0 140,1-4 1,-4 3-214,1-6 1,-6 3 52,-1 0 0,-7 1-93,0-1 0,-7 4 134,1 0 0,-4 6-25,-4 0 1,-6 2 173,-7 6 1,-4 1-98,-3 5 0,-2 3 103,-4 4 0,1 5-62,-2 2 0,6 2-251,-5 2 0,6-4-95,0 0 1,6-4-272,1 5 1,5-6 178,2 2 1,1-3-71,5-1 1,2-4-155,6-3 595,1-1 0,5-12 0,1-1 0</inkml:trace>
  <inkml:trace contextRef="#ctx0" brushRef="#br0" timeOffset="5978">3441 799 8032,'21'-21'0,"2"-3"0,-9 7 0,-2 2 0,-5 1 0,2 3 0,-8 1 0,3 4 0,-8 3 0,-1 1 0,-6 2 0,1 5 0,0 2 0,-1 3 0,-3 4 0,1 0 0,-4 4 0,1 1 824,-1-2 1,3 1-399,3-1 0,1 1-266,0-4 0,3 1-177,0-1 1,5-7 180,-2 4 0,3-3-65,1 2 1,5-3-36,2 0 1,5-5-85,2 1 0,1-2-142,-2-1 1,2-1-47,2-2 0,-1-4 84,-2-7 0,-3-2 48,3-4 1,-3-2 73,-1-2 0,-4-2-10,-2-4 0,0-1 38,0 0 0,-2 0 159,-6 1 0,-1-1-175,-6 0 0,-1 0 10,-5 1 0,0-1-353,-7 0 0,-6 1 114,0-1 1,-3 5 44,2 2 0,0 2 193,0 2 1,-3 4 162,0 2 1,5 6 7,5 1 0,2 5 981,2-1-524,4 1-367,1 2 0,10 5-641,5 2 0,6 2 293,8 1 0,3 0-175,7 1 1,2-1 113,4 0 1,6 2 62,1 1 0,1-1 21,3 1 0,-3-1 14,7-2 0,-2 2 158,2-1 0,-7 1-62,3-5 0,-2-3-154,2 0 0,-5 0 127,-2 0 0,-3-2-149,-4-5 1,-2 0 114,-4-3 0,-5-5-12,-2-2 1,-4-7-7,-3 0 0,-2-1 11,-1-2 1,-3-4 2,2 0 0,-6 2-11,-4 1 0,-2 2 325,-1 2 1,1 1-84,2 2 0,-2-2 186,2 6 1,2-1-168,2 4 1,-2 3-114,2 0 1,1 1-21,5 0 0,0-2-8,8 4 0,-2 0 241,8 0 0,1 2-74,6-5 1,2 5-179,5-1 1,3-3 39,0-1 1,4 1-252,-4-1 1,3 4-123,-2-4 1,-5 5-156,-2-1 0,-6 1-234,2 2 1,-7 5-608,-3 2 0,-3 5 1231,0 2 0,-1 4 0,0-2 0</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9-22T23:54:04.134"/>
    </inkml:context>
    <inkml:brush xml:id="br0">
      <inkml:brushProperty name="width" value="0.04291" units="cm"/>
      <inkml:brushProperty name="height" value="0.04291" units="cm"/>
      <inkml:brushProperty name="color" value="#E71224"/>
    </inkml:brush>
  </inkml:definitions>
  <inkml:trace contextRef="#ctx0" brushRef="#br0">705 1629 7820,'-4'1'1885,"4"1"-1822,5 2 0,6-1-106,2-3 0,3 0-11,5 0 0,4 0 31,2 0 1,3 0-195,0 0 0,4-1 94,1-2 1,3-2 87,0-2 0,-3-1-143,-1 5 0,1-4 66,0 4 0,-1-1 235,-4 4 0,1 0-102,0 0 0,3 0 109,0 0 1,0 1 135,-3 3 0,-1 0-54,-3 3 1,6 1 132,-2-5 0,2 5-68,-3-1 1,5-1-80,-1 1 1,4 0-85,0 3 1,3-1-153,3-2 0,-2 1 96,3-5 0,1 2-217,2-2 1,-1-2 94,1 3 0,-2-3-59,2-1 0,6 0-70,-3 0 53,2-5 106,3 0 1,-2-6 40,4 1 1,-4 0-17,4 0 0,0 0 14,4 4 0,-4-2 55,0 4 0,-1-3-1,1 4 1,1 0-18,-4 3 1,4 0-24,-1 0 0,2 3-2,2 0 1,-1 1 4,0-4 0,1-5-22,-1-2 1,4-6 47,0-4 1,3-3 1,-3 0 1,2-1-15,-5 1 0,6-4-112,-3 0 1,0 0 131,0 4 0,-6-1-21,-1 1 0,-3-1-117,3 1 1,-5-1 118,2 1 1,-3-1-161,-1 1 143,0 4 3,-4-3 1,2 3 5,-5-5 1,1 4-30,-4 0 0,0 0 1,0-3 1,-4-1 13,1 1 1,-4-1 0,4 1 1,-9-1 178,2 1 0,-4-1-191,0 1 0,-2 3-5,-4 0 1,-1-1-20,1-2 0,-4-1-89,0 1 0,-6 0 91,0-1 0,-2 1-8,-6-1 1,1 1 89,-4-1 0,-2 4-83,-1 0 0,-4 0 175,-6-4 0,0 2 44,-4 2 1,-1-2 67,-6 2 1,-1-3-172,-2 0 1,-3 3-12,3 0 0,-6 0-35,-1-4 0,-5 2-106,1 2 1,-5-3-135,-1 3 1,-6-1 63,-2 1 1,1-1 64,-3 4 1,-3-1 40,-1 2 0,-3 1-20,0-1 1,-2 0-6,-2-1 0,-1-2 4,-2-4 1,-2 0-37,1-1 0,-1 4-91,-2 0 0,0 4 164,1 0 0,-6-2-190,-1 1 0,0 1 148,0 2 1,1 2 14,-2 2 1,-3-1 9,0 5 0,0-4-65,-3 4 1,-2-1 21,2 4 0,-7 0 108,3 0 0,-3 4 79,7-1 1,-4 5 63,3-1 1,-2 1-56,2-1 0,0 2-33,1-2 1,-1 1-108,1-1 0,-1 1-133,8-5 1,-3 5 161,-1-1 1,1 2-119,3 1 0,-2 0-121,5 1 1,-3 2 27,2 1 0,3 3-6,4-3 136,-6 8-15,7-5 1,-8 14-106,4 0 0,1 4 100,3 6 0,0 5 42,6 1 1,-1 5-21,5 2 0,5 3 84,2 5 1,8 2 15,2 1 0,9 5 164,8-2 1,12 4 45,5 3 1,7-1-91,7 4 1,6-5-686,15-1 268,8-5-103,11-15 0,13-3-260,5-11 0,8-7 139,9-8 1,2-7 477,11-5 0,1-2 0,-4-6 0,-2 1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9-22T23:49:11.076"/>
    </inkml:context>
    <inkml:brush xml:id="br0">
      <inkml:brushProperty name="width" value="0.04291" units="cm"/>
      <inkml:brushProperty name="height" value="0.04291" units="cm"/>
      <inkml:brushProperty name="color" value="#E71224"/>
    </inkml:brush>
  </inkml:definitions>
  <inkml:trace contextRef="#ctx0" brushRef="#br0">73 1270 7997,'-15'16'0,"-1"-2"313,0-3 1,2-1-1,7 0 1,4 1 619,2-1-593,1-4-415,0-2 62,0-4 1,4 0-4,3 0 1,2 4 118,2-1 1,0 0 30,3-3 1,-2 4 38,5-1 1,0 2-27,4-2 1,3-1 78,0 5 1,4-1-74,-1 1 1,4 3-39,3 0 1,-2 0 14,2 4 1,-2-2-34,-1-2 0,-2 0 2,-1 0 0,-2 1-2,-2-1 1,-6-5-25,3-1 1,-8 0-26,1 0 1,1-1 229,-2-3-178,-4 0 49,0 0-48,-3 0 1,4-4 50,1-3 1,-5-2-14,1-1 0,-4-2-33,0-2 1,2-1 26,-2-6 1,0-4-70,-3-2 1,4-6-107,-1-1 0,2-4-528,-2 4 282,-2-5 178,4 3 0,-1-1-1290,3 3 665,2 2 254,2 2 1,-5 0-175,1 3 0,0-2 154,3 5 0,-1-3-65,-2 3 0,-1 1-392,-3 6 958,-2-2 0,4 3 0,-5-4 0</inkml:trace>
  <inkml:trace contextRef="#ctx0" brushRef="#br0" timeOffset="718">563 298 7860,'-10'0'369,"0"0"1,3 5-253,0 1 0,4 0-476,-4 1 1,3 0 229,-2 3 1,2 0-12,-3 0 1,4 1 173,-4-1 0,4 1-3,-4 3 1,5-2 144,-2 6 0,0-1-95,0 3 0,1 1 4,3-1 0,0 1-22,0-1 0,0 0 42,0 1 1,1-5-52,2-2 1,0 0-6,3 0 0,-2-1-127,3-7 0,0 2 87,3-4 0,0 0-97,0 0 0,1-3 102,-1 2 1,1-3-41,3-3 1,-3 1 72,3-5 1,1 0 0,-2-3 1,1-1-44,-4 1 0,0 0 21,1 0 0,-5-2-30,1-1 1,-4 1 11,0-1 1,-3-2-57,-3 1 62,-3-4-4,-4 7 1,-1-8-90,1 6 0,0-2 92,0 1 0,-2 4-5,-1 0 0,5 0 191,-3 3 370,3 2-302,-2-4 1,3 8 217,1-2-321,3-3 1,-1 0 12,4-4 0,0-1 105,0-3 1,1 1-82,2-4 0,0 4 94,3-4 0,1-1-112,3-2 0,1 0-5,-1-1 0,4-1-104,-1-2 0,2 6-186,-1-2 0,-3 2-595,3-3 1,-3 9 203,-1 1 1,1 3-1280,-1-2 1068,0 4 155,0-3 559,-4 4 0,3-10 0,-3-1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9-22T23:38:44.218"/>
    </inkml:context>
    <inkml:brush xml:id="br0">
      <inkml:brushProperty name="width" value="0.04291" units="cm"/>
      <inkml:brushProperty name="height" value="0.04291" units="cm"/>
      <inkml:brushProperty name="color" value="#004F8B"/>
    </inkml:brush>
  </inkml:definitions>
  <inkml:trace contextRef="#ctx0" brushRef="#br0">73 1986 8013,'-21'10'456,"2"0"0,3 0 1,6 0 455,5 1-1421,4-1-91,1-4 140,4-2 1,2-4 364,4 0 1,1-3 211,-1-1 0,1 0 625,3 0-535,-3 3 0,9-3-10,-3 4 1,5 4 6,2 3 1,8 2 87,-1 1 1,3 5-17,0 2 1,2 2-237,1-2 1,-3 1 137,-6-5 0,0 0-250,-4-6 0,0 1 0,-4-5 0,0 4 76,-3-4 1,-3 1-5,-3-4 1,-1 0-26,0 0 1,-1-5-52,-2-2 1,1-3 88,-4-3 1,-1-3-41,-3-5 0,0-7 43,0-3 0,-5-5-166,-1 1 0,-4-3-55,0 0 0,1-1-168,2 2 1,-1-2-84,5 5 0,-1 0-773,4 3 1229,0 5 0,0-4 0,0 4 0</inkml:trace>
  <inkml:trace contextRef="#ctx0" brushRef="#br0" timeOffset="498">574 1044 8016,'-14'9'2128,"0"-2"-1484,0 7 0,4 1-1147,7-2 229,-3 1 0,-4-5-147,0-2 1,3 1 102,0-5 1,3 5-232,-2-1 0,3 3 569,0 4 0,2 3-19,1 7 1,0-2 291,0 1 0,0-1-326,0-1 0,3-6 211,1-1 0,2-2 0,-2-2 0,4-1-54,-1-2 1,2 1-35,1-5 0,0 0-204,1-3 0,-1-3 7,0 0 0,4-5 50,-1 1 1,-2-6-97,-5 0 1,0-6 60,1 2 1,-1 1 58,-3-1 0,-2 1 52,3-1 0,-8-2 106,-3 2 1,-2-1-98,-1 1 1,-4-3 11,1 3 0,-4 2 299,3 2 1,-3 1-126,3 2 1,-3 1 299,3 2 0,-3-1-146,4 5 1,2-4 865,5 4-987,3-1 1,-1 0-319,4-3 0,1 1-98,2-1 0,3 1-294,4-5 0,1 2-76,-1 2 0,3-1 270,1 5 1,0-5-738,-4 1 1,4 1 295,-1 0 0,1 2 293,-4-3 0,-1 4 417,-2-4 0,1-3 0,-4-4 0,-1-4 0,-3 1 0,0-2 0,0-2 0</inkml:trace>
  <inkml:trace contextRef="#ctx0" brushRef="#br0" timeOffset="982">522 563 7985,'0'-16'0,"-3"5"0,-1 4 0,1 4 984,-2-1 0,3 8-392,-5 3 0,5 2-720,-1 2 1,0 2 130,0 1 0,2 4-628,-3-1 1,2 3 291,-1 0 0,2-3-176,-3 0 418,3-4 0,1 2-142,0-5 181,0-5 0,1 0-34,3-5 0,1 0 109,6 0 1,-1-3-64,0-1 0,0-7 73,1 1 1,-1-8-20,0 1 0,0-2 88,0-1 1,-3-2-54,0-2 0,-3 2 155,2-1 1,-3-4-290,0 0 1,-3 1 119,-3-1 0,-3 4-210,-4-1 1,-2 2 61,-1 2 1,-2 4 77,-2 2 1,1 4 41,2 3 0,2-1 8,-5 5 0,8-1 64,-2 4 433,3 0 43,3 0-352,0 0 0,7 0 67,5 0 0,1-1-70,9-2 1,4-6-48,3-5 0,4-4 7,-1 1 1,5-7-16,6-3 1,-4 0 1,7 0 1,-4 4-17,1-1 1,1 4-10,-5 3 0,-5 2 5,-5 5 0,-5 4 157,-2 3 0,-8 7-153,1 6 1,-7 11 131,1 10 1,-8 9-152,-2 7 1,-9 0-258,-6 1 0,1 3 188,-4 4 0,-1-2-53,1-5 0,3-3-428,4-4 0,5-5 194,-2-6 0,7-8 244,4-8 0,-3-12 0,1-3 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9-09-22T23:42:55.006"/>
    </inkml:context>
    <inkml:brush xml:id="br0">
      <inkml:brushProperty name="width" value="0.30039" units="cm"/>
      <inkml:brushProperty name="height" value="0.60078" units="cm"/>
      <inkml:brushProperty name="color" value="#A2D762"/>
      <inkml:brushProperty name="tip" value="rectangle"/>
      <inkml:brushProperty name="rasterOp" value="maskPen"/>
    </inkml:brush>
  </inkml:definitions>
  <inkml:trace contextRef="#ctx0" brushRef="#br0">74 11,'-44'-5,"15"0,93 5,-19 0,10 0,2 0,5 5,13-4,-6 3,16 1,-7-4,9 4,-1-5,-7 0,2 0,-10 0,-8 0,2 0,-13 0,4 0,-9-5,-6 4,-6-8,-9 8,-1-4,-9 5,-1 0,0 0,1 0,-1 0,5 0,-4 0,4 0,1 0,-1 0,-4 0,-1 0,0 0,1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9-22T23:47:39.835"/>
    </inkml:context>
    <inkml:brush xml:id="br0">
      <inkml:brushProperty name="width" value="0.04291" units="cm"/>
      <inkml:brushProperty name="height" value="0.04291" units="cm"/>
      <inkml:brushProperty name="color" value="#E71224"/>
    </inkml:brush>
  </inkml:definitions>
  <inkml:trace contextRef="#ctx0" brushRef="#br0">3328 892 7717,'-4'-6'-117,"3"0"-85,-3 3 1,3 0 299,1-3 1,0 2-1,0-3-113,0-1 1,0-1-32,0-1 1,0 0-80,0 0 0,0-1 83,0 1 0,0 0 39,0 0 1,-5-2-43,-1-1 1,-4 0 146,0-4 1,0 3-2,0-3 0,-4 1 81,0-1 0,-4-2-41,1 2 1,-2 1 138,-2-1 1,-4 3-23,-2-3 0,-3 0-98,0-3 0,-2-1-53,-2 1 1,-3-2 14,-4-2 0,1 2-71,3-1 1,-3 1 24,3 1 0,-3 1-116,-1-1 0,0 4 88,0 0 0,0 0-129,0-3 0,-4-1-36,1 1 0,-5-1 42,1 1 0,-2-1 0,-1 1 0,0 1 65,0 1 1,1 0 72,2 5 0,-2 2-46,2 5 1,-6 0 4,0-1 1,-1 2-12,4 5 1,-1 0 15,-3 0 0,2 0-43,-6 0 0,1 10 1,-3 2-1,0 5-199,-1 4 1,-3 1 58,0 9 0,0 0 115,4 0 0,-2 0 17,-1 4 1,1-2-70,-2 4 1,3 0 56,0 0 0,4 3 15,0-3 0,5 2 142,-2-1 1,4-2-77,3-2 1,2 3 221,5 4 0,5 0-67,2 0 1,3 1-87,4 2 0,2-1-81,4 5 1,9 0-130,2 3 1,6-3-3,1 0 1,7-4 227,6 4 0,10 0-338,7 3 1,6 1 26,1 3 1,6-5-9,1 5 0,5-5-160,5 4 0,5-6 10,2-4 0,3-3 207,4-3 0,-1-7 110,4-7 1,0-7 177,4-4 0,3-1-80,0-2 0,5 0 94,-2 0 1,3-4-55,1-2 1,5-3 58,1-1 0,0-1-5,1-3 1,-3-3-75,0-6 0,7-3-354,-4-5 0,1 1 289,-2-1 0,-4-3-74,2 0 1,0-5 78,0-2 0,2-2-104,-2-8 0,-1 1 88,-3-7 0,0-6-33,-41 25 0,0-2 0,37-31-26,-38 28 0,-1 1 0,30-31-144,0-2 1,-8-1 50,-6 2 0,-2-6-122,-8 2 0,-6-2-73,-4 2 0,-9 0 232,-6 6 1,-8 3-42,-9 8 0,-8 4 12,-5 3 1,-10 3 321,-11 3 1,-5 3 109,-9 4 0,-5 2-147,-4 2 0,-7-1-93,0 8 0,-2-2 112,-5 8 0,4 5-85,-1 6 0,6 3-25,1 3 1,5 4-951,-2 7 880,7 2 0,0 8 0,3 2 0,-3 3 0,0 4 0</inkml:trace>
  <inkml:trace contextRef="#ctx0" brushRef="#br0" timeOffset="2707">3286 729 7800,'0'-6'129,"1"1"-230,3 5 1,-2 0 121,5 0 1,4 0 104,6 0 1,4-3-114,3 0 0,0-4 118,6 3 1,0-4-60,7 2 0,4-5-98,4-2 0,0 0 54,0-4 0,-2 1 29,5-1 1,-2-1-48,2 4 1,2 1-26,-2 2 0,2 1 58,1 0 1,-4 1-49,-3 2 0,-3 2 121,-3 5 1,1 3-56,-5 3 0,-4 4 155,-2 10 0,-8-1-10,4 9 1,-8-1-85,5 4 0,-8 1-51,1 2 0,-2 3 22,2 8 1,-3-3-58,3 2 0,-4-5 60,-3-2 1,2 0-123,-2 0 1,1 0 0,-1-3 1,-1-7-168,-3 1 1,-2-6 30,3-1 1,-3-5-150,-1-3 1,1-1-91,2-2 0,0-3 102,3 0 1,-2-5-15,3 1 0,3-2 23,4-1 1,4-1 13,-1-2 0,6-4 275,0-7 0,6-2 0,-3-4 0</inkml:trace>
  <inkml:trace contextRef="#ctx0" brushRef="#br0" timeOffset="10869">4394 1190 8004,'-14'-11'-155,"2"2"229,-1 2 0,5 2 426,1 1-352,4 3 136,-6-3-48,8 4-475,-3 0 0,8 1 51,3 2 0,2 2 168,1 2 0,1 2 112,-1-2 0,1 2 2,3 1 1,-3 1-92,3 3 1,1-3 13,-2 3 1,4 1 28,-3-2 0,1 4 3,-1-3 0,-3 3-54,3-3 0,0 4 9,0-1 1,0-2-10,-4-1 0,2-3-21,-1-1 0,1-1-13,-5-2 0,2-2 43,1-5 1,-3-3-4,0-3 1,0-6 117,3-8 1,0-5-110,1-3 0,0-9-2,3-4 0,0-7 11,4 0 1,4-2-205,-1-1 0,3-4 2,0 1 1,2-5-143,4 1 1,1 5 324,0 2 0,0 2 0,-1-2 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9-22T23:47:36.901"/>
    </inkml:context>
    <inkml:brush xml:id="br0">
      <inkml:brushProperty name="width" value="0.04291" units="cm"/>
      <inkml:brushProperty name="height" value="0.04291" units="cm"/>
      <inkml:brushProperty name="color" value="#E71224"/>
    </inkml:brush>
  </inkml:definitions>
  <inkml:trace contextRef="#ctx0" brushRef="#br0">2653 532 7710,'-6'0'-251,"2"0"116,4 0 18,0 0 96,0-4 53,0 3 24,0-8 1,0 6 0,0-4 0,-4 4-46,1-4 0,-5 2 46,1-2 0,-2-2-15,-1 2 0,0-2-1,-1-2 0,-2 1-70,-1 0 0,-4-4 65,1 1 0,-1-1 81,1 4 1,-3 0-70,3-1 1,-6 1 3,-1 0 1,1 0-54,2-1 1,-3 1 0,0 0 1,-4 0-7,0-1 1,-1 1 46,-2 0 0,0 3-79,1 0 0,-2 0 49,-2-3 1,1 0 116,-5 0 0,1 1-61,-4 2 1,3-1 9,1 4 1,-2-3 80,-6 4 0,3-4-100,-2 4 1,-2-1 61,2 4 0,-1 0-37,0 0 0,3 0 115,-2 0 1,0 2-108,0 1 0,2-1-141,-2 5 1,-1-4 28,4 4 0,-5 0-90,5 3 1,-6 1 114,3-1 0,-4 0-21,3 0 0,-2 4 142,2 0 0,-3 3-112,4-4 1,0 4 107,3-3 1,1 3-50,2-3 1,0 4 69,3-1 1,-2 2-140,3 2 1,0-4-106,3 0 0,0 0 80,0 4 0,4-1-102,0 1 0,3-1 88,-3 1 0,7-1 20,0 1 1,2-1-9,-3 1 1,5-1-5,3 0 1,1 6-23,2 1 0,1-1 64,2 1 0,2-3-4,5 4 0,0-1-11,0 4 1,5-1-13,2 1 0,6 0-127,5-1 1,1-2 69,1-1 0,5-4-21,3 1 1,1-3 49,2 0 1,1-1 112,2 1 1,2-2-94,5-2 1,4 1 4,-1-4 1,5-1 4,-1-7 0,2 2 25,1-4 0,2-1 26,1-3 1,2 0-37,2 0 1,3 0-186,1 0 1,-1-4 103,4-3 1,-2-2-30,-2-1 1,2-1 25,2 1 0,-3 0-6,3 0 1,1-1 62,-1 1 1,0 0 17,-4 0 1,1-1-49,-1 1 0,-3-1 13,0-3 1,-1 2 52,1-6 1,-2 0 6,-5-6 0,-1 3-6,-2-3 1,-1-2 30,-3-2 0,2 2 124,1-1 0,-2 0-102,-8-4 1,2 0-29,-5 0 0,-3 1 2,-4-1 1,-4 1 15,1 3 0,-7-1-124,-3 4 0,-3-4 103,-1 4 1,-4-1-38,-3 2 0,-6 1 54,-4-2 1,-2 2 71,-1 2 0,-5-1-48,-2 1 0,-7 3 136,-3 0 0,-3 4-191,-1 0 1,-1 2 63,-2 5 1,-2-2-231,-5 4 0,3 1 76,1 3 1,-1 0-317,-3 0 1,1 0 5,3 0 0,-2 4-472,5 3 850,-5 7 0,8 2 0,-5 4 0</inkml:trace>
  <inkml:trace contextRef="#ctx0" brushRef="#br0" timeOffset="655">2469 513 7698,'0'-7'361,"0"0"1,1 5-308,2-1 0,3-3-50,4-1 0,5-3 112,2-4 0,7 2 198,3-5 0,7 1-355,4-1 96,2-3 1,2 5-2,2-2 1,3-1 5,4 4 1,4-3-27,-1 4 1,4-5 22,-3 0 0,4 3-111,-1-3 0,3 6 104,0-2 1,5-1 22,2 2 1,-1-4 3,2 3 1,-2 0 92,1 4 0,7-3-326,0-1 1,0 0 103,1 4 1,-1-3-37,-4 3 1,7-2 90,-7 5 1,2 2-165,-4 2 0,-5 2 6,-6 1 1,2 1 99,-6 2 0,4 0 51,-3 3 1,-4 1 99,-3 4 1,-5-1-218,2 0 0,-4 5 105,-4 2 0,-3 2-13,-6 2 1,-3 3 204,-5-1 1,-1 5-199,-2-4 1,-5 1 13,-5-1 1,-5 2 147,1 5 1,-1-1-67,-2 1 0,-2 0-40,-1-1 0,-3 5-67,-4-1 0,0 0 62,0-3 1,-1-4-177,1 0 1,-4 1 94,1 2 0,3-2-133,3-1 1,1-8 23,-1 2 1,-1-11 160,5 0 0,-5-2 0,2 2 0</inkml:trace>
  <inkml:trace contextRef="#ctx0" brushRef="#br0" timeOffset="1047">4987 627 7673,'-26'6'601,"2"1"1,8 0 2323,6 3-3073,4 1 0,7-5 101,3 1 1,5-5-501,5 2 0,4 2 131,-1 0 1,-1 5-174,1 2 0,-1 0 430,1 4 1,-2 0 111,-5 3 0,2 1 216,-1-1 1,1 1-398,-5-1 0,2 0 547,1-3 0,1 1-90,-1-4 0,0-1-10,0-2 0,1-6-110,-1-1 1,3-4-213,1-4 1,4-7-155,-1-10 0,3 0 104,0-7 0,4-2 37,0-4 1,0-1 28,-4 5 0,4-1-44,0 0 1,5 1 15,-2-1 0,3 1 323,0 3 1,1-3-134,0 3 0,1-1-261,2 0 0,-1 0-27,4 4 0,2-5 213,5 2 0,3-7 0,4-2 0</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9-22T23:48:41.159"/>
    </inkml:context>
    <inkml:brush xml:id="br0">
      <inkml:brushProperty name="width" value="0.04291" units="cm"/>
      <inkml:brushProperty name="height" value="0.04291" units="cm"/>
      <inkml:brushProperty name="color" value="#E71224"/>
    </inkml:brush>
  </inkml:definitions>
  <inkml:trace contextRef="#ctx0" brushRef="#br0">31 440 7845,'0'-6'842,"0"-1"-726,0 0 1,0 0-339,0 0 243,0 5 1,1-2-235,2 4 11,-1 0 178,2 0 1,-4 4 302,0 3 0,0 2-86,0 1 1,-1 5-146,-2 2 0,1 2-47,-1 2 1,2 1 21,1 1 1,0 2-17,0 3 1,0 1-18,0-1 0,0-1 27,0 4 0,1-6-11,2 5 0,-1-6-16,1 0 0,-2-2 3,-1-2 0,0 0 12,0-3 0,1-2-52,3-5 0,-3 0-6,3-4 1,-4-4-142,0-9 1,2-5 48,1-12 0,-2-2 98,3-5 1,-4-3 161,-4 0-208,3-5 135,-8 3 1,7-4 116,-5 2 1,1-2-83,-1 3 0,-2-3 124,2-1 1,3 1-112,0 3 0,3-2 16,1 5 1,0 0 87,0 3 0,1 0-73,3 0 1,3 2-31,6 2 0,3-2-46,5 5 1,0 4-21,3 3 1,2 4-6,5-1 1,0 8-97,0 2 1,-4 3-6,0 1 0,-9 9-211,-1 5 0,-5 5 62,-5 5 1,-4 2 58,-6 5 1,-5 0 154,-9-1 1,-5 1-126,-9 0 0,1-5 17,-1-2 1,-3-2-82,0-2 1,1-2-402,5-4 606,3 0 0,5-9 0,-1 6 0</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9-22T23:48:29.153"/>
    </inkml:context>
    <inkml:brush xml:id="br0">
      <inkml:brushProperty name="width" value="0.04291" units="cm"/>
      <inkml:brushProperty name="height" value="0.04291" units="cm"/>
      <inkml:brushProperty name="color" value="#E71224"/>
    </inkml:brush>
  </inkml:definitions>
  <inkml:trace contextRef="#ctx0" brushRef="#br0">10 849 7922,'-5'-10'1524,"1"0"-1308,3 4 3,1 2-171,0 4 1,1 0-92,3 0 0,2-4 134,8 1 1,-1-2-89,4 2 1,1 1 109,6-5 0,2 3-279,5-2 0,3-1 53,0-4 1,3 2 86,-2 3 0,1-4 204,2 4 1,-4 0-59,7-1 0,-9 5-46,2-2 1,-8 3-41,5 1 0,-8 0-83,1 0 0,-2 0 180,-2 0-131,-4 0 0,8 0 0,-2 0 0</inkml:trace>
  <inkml:trace contextRef="#ctx0" brushRef="#br0" timeOffset="1529">174 574 7845,'-4'-15'76,"1"7"1,-4-2 972,5 2-533,-7 2-574,8-3 1,-5 8 196,3-2-294,2 1 28,-4 2-103,5 0 1,1 4 369,3-1 0,-3 5-55,2-1 0,2 2 351,-2 1-209,1 1-114,0 3 1,-2 2 121,5 5 1,-3 0 12,3 3 1,-2-1 45,2 4 0,2-3-118,-2 4 0,1-2 9,-1 1 1,2-1-235,-2-2 58,2-2 18,1 3 0,-1-6-16,-2-2 0,1-1 29,-5-2 1,4-6-135,-3 2 0,2-5 148,-2 1-146,-1-3 1,-3 0 84,0-6 0,0-3-1,0-4 0,-4-5-130,-3-2 0,-6-6 85,0-1 1,-2-3-53,1 3 1,-1-3 124,-2 3 1,-2-3 104,2 3 0,1-4-185,-1 4 1,4-7 2,0 0 1,1-2-23,2 2 0,5-3-112,1 0 0,3 0 175,1 3-1,9 0 43,-2 1 1,12 2 221,-2 1-310,7 4 133,2-2 0,5 5 150,0-1 0,1 5-132,2 3 0,-1 1 80,4 2 0,-4 4-199,2 3-8,-4 11 93,-4-1 1,-2 12-389,-5-2 151,-9 7 90,-1-2 0,-12 7-38,-1-2 0,-7 6-32,-7 2 0,-7-1-140,-4-4 0,-1-2 181,-2-1 0,-3-5 39,0-2 1,0 0-100,3-7 1,5-3-117,2-3 0,3-4-360,4 0 0,-1-2 191,5-1 1,2 0 465,4 0 0,5-4 0,-2-2 0</inkml:trace>
  <inkml:trace contextRef="#ctx0" brushRef="#br0" timeOffset="2496">574 400 7845,'0'5'2488,"-2"1"-2195,-1-2-228,2 1-196,-4 1 1,5 6-273,0-1 0,0 1 190,0-2 1,0 4-1,0 0 0,0 3 193,0-3 1,1-1 108,3-3 0,-2 1 68,5-1 1,-1 0 256,0 0 1,4 1 34,-4-1-253,-1-4-76,4 3-169,-3-8 0,1 3 126,-1-4-242,-3 0 0,1-1 76,-4-2 1,0-4-128,0-7 0,-1 2 110,-2-5 1,0 4 26,-3 0 1,0-2 272,-1 1-134,3 0 0,4 1 0,0-1 286,0 2 0,0 0-132,0 2 1,1 1 3,2 2 1,3-2-136,4 2 0,1 3 12,3 0 0,-1 0 11,4 0 0,1 1-17,6 3 0,-1 0-59,4 0 1,-3 0 35,3 0 0,0 0-186,4 0 56,0 0 0,0 0 4,-1 0 90,1 0 0,-1 0 66,-3 0 1,1 0 119,-4 0 1,0 0-137,-3 0 1,-2-1 9,-2-3 1,-2 3 82,-5-2-104,0 2 0,-3 1 83,0 0-123,-5-5 87,3 4-30,-5-4-25,0 1 0,-5 1-101,-2-3 0,-2 2-199,-1-3 0,-4 5-77,1-1 104,-5-3 201,6 5 1,-6-4-23,4 5-12,-4 0 0,7 1-26,-3 3 266,3-3-228,-4 8-18,8-3 0,-7 4 2,8 0 0,0 1-22,-1-1 0,5 0-149,-2 0 1,3 1-88,1-1 94,5 0 151,-4 0 0,8 0-226,-2 1 217,2-6 1,2 5 0,2-4 95,0 3 110,1-3-160,1-1 1,-4-4 16,3 2 0,-2-2 36,2 3 0,-2-4-9,1-4 1,-1 2-13,-2-5 1,0-3-5,0-4 0,1 0-283,-1 0 17,0 3 275,0-9 0,1 9 190,-1-3-240,0-2 115,-4 5 1,-1-4 460,-1 5-415,-3 0 1,7 3 66,-5 0 108,1 5-248,-4-3 122,0 5-430,0 0 196,0 5 0,4 0 22,3 6 90,-2-1-106,4-5 0,0 5-2,5-4 0,4 4 21,-1 0 1,2 0 1,2 0 0,-1 1 14,1-1 105,4 0 0,-4-3 1,4 0 279,0 1-160,-3 1-26,8-4 1,-9 3-54,3-4 0,1 3-64,-1-4 1,0 0 5,-4-3 0,1-1-50,-1-2 0,-4-3-138,-2-4 0,-3 0 58,0-1 1,-6-2-124,-1-1 0,-3-3 46,-1 3 80,-5-4 29,0 7 1,-9-4 174,0 5 0,-5 0-25,-2-1 0,3 2-80,-6 2 1,5-1-357,-5 5 0,6 0-436,1 3 1,3 0-443,-3 0 1,8 1-141,-1 2 454,6-2 881,0 8 0,13-7 0,2 7 0,10-4 0</inkml:trace>
  <inkml:trace contextRef="#ctx0" brushRef="#br0" timeOffset="2842">2111 328 8327,'-7'1'705,"0"3"0,4-3-727,-4 2 1,5 3-71,-2 1 0,3-2-435,1 2 743,0 0 1,5 3-64,2 1 0,5-1 129,2 0 0,3 0-145,-4 1 1,6-1-136,-2 0 0,2 1-201,2 3 1,-4-3-406,0 3 0,0-3 220,3 0 384,-4-6 0,3 4 0,-3-3 0</inkml:trace>
  <inkml:trace contextRef="#ctx0" brushRef="#br0" timeOffset="4061">2600 431 7845,'-10'-6'802,"-1"1"131,-3 5 0,3-3-774,-3-1 0,2 1-393,-2 3 1,1 3 25,-4 1 1,0 3-246,-3-4 0,-1 5 98,1-1 0,4-3-123,2 0 1,3 0 817,1 0 0,4 4-215,3-1 0,1-2 172,2 2 1,2-1-121,1 1 0,4 2 53,6-2 0,0-2 32,4 2 1,1-5 81,6 2 1,-1 0-52,4 0 1,-3-1-104,3-3 0,-3 0-167,4 0 1,-6-1-32,2-2 1,-2-2-334,-2-2 205,1-6 88,-5 6 0,-1-8-163,-5 5 1,-1-1 268,-2 1 206,-3-5 0,-5 4 69,-2-3 1,-3 4-127,-4 3 1,-4-1-45,1 5-20,-1 0-27,8 3 1,-3 0 445,2 0-373,3 0-232,-1 0 0,7 0 74,5 0 1,1 3-127,9 0 0,3 4-396,7-3 280,0 4 93,9-7 0,-2 7-103,0-5 0,5 2 58,-2-2 0,-2-2 88,-1 3 0,-2 0 90,-1 0 0,-5-1 169,-2-3 1,-3 0-16,-4 0 256,-2 0-172,-5 0 252,-5 0-13,0 0-291,-14 0 84,2 0 33,-8 0 23,10 0-185,0-5-80,5 4 0,8-3-267,2 4 1,7 0 90,0 0 0,6 0-98,1 0 1,4 0-14,0 0 0,-2 1 120,1 2 0,-1-2 39,2 3 0,-2-3-18,-2-1 1,-5 0 22,5 0 1,-9 0 155,2 0 1,-5 0-141,-1 0-9,-1 0-25,0 0 212,-4 0 262,-2 0-323,-4 0 0,2 0 50,1 0 1,-1 0-99,5 0 0,0 0 17,3 0 1,0 0 26,1 0-28,3 0 16,2 0 1,8 0-221,0 0 1,0 0 8,-3 0 0,2 0-20,1 0 0,0 0 72,-3 0 1,0-3-8,3-1 1,-2-4 12,2 1 1,-3-2-85,0-1 0,-4 0 79,0 0 13,0-5 27,-1-1 1,2-6-192,-4-2 1,0 3 77,-4-3 0,-1-2 44,-2-2 1,-3 0 214,-4 1 1,4 0 284,-1 3 0,0 4-120,-3-1 0,0 2 434,0 5-307,0 1-110,0 3-821,0 4 303,0 1 23,0 5 1,2 5-183,1 2 0,6 5 301,5 2 0,4 4 254,-1-1 0,2 7-157,2 3 0,3 0 78,0 0 1,3 0-219,-3 4 0,4-4 149,0 1 1,-2-6 3,1 2 79,0-7-61,0 3 1,1-9-14,-4 3 1,0-3-33,-4-1 0,-3-4-1,1-3 0,-3-2-115,3-1-15,-4 0 0,-5-1 14,-2-2 1,-2-3 64,-5-4 1,0 0 167,0 0-167,0-1 64,-5 1 0,1 0 199,-3 0-307,2-1 36,1 1 93,3 0 1,1 4 62,6 3 1,4 2 78,0 1 1,5 0 94,2 0 1,5 3 135,2 0 0,4 5 127,-4-1 0,3-1-1262,-3 1 0,3-4 572,-3 4 1,0-4 168,-4 4 0,1-5 0,-1 2 0,-3-3-201,0-1-42,-9 0 225,11 0 32,-13 0 238,9-5-111,-9 4 137,-2-3-189,-4 8 1,0 5 16,0 5 0,0 5-76,0 2 0,6 4-137,4 6 0,2-1-190,5 1 0,1 6 137,6 4 1,2 7 551,5 7-147,4-5-305,2 5 1,-1-11-321,-2 7 0,-7-10 33,-3 0 1,-8-11-137,-6-3 0,0-9 5,-7-4 334,0-3 0,-4-5 1029,-2-2 1,-6-8-543,-5-3 0,-4-6 264,1-4 1,0-4-204,-4-3 0,6 1-97,-5-4 1,6 1-271,1-1 1,6-3-382,3 3 0,8-3 99,3-1 0,6 5-253,4 2 1,4 4-107,3 3 1,-1 2-35,4 5 638,0 4 0,13 2 0,2 4 0</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9-22T23:48:22.923"/>
    </inkml:context>
    <inkml:brush xml:id="br0">
      <inkml:brushProperty name="width" value="0.04291" units="cm"/>
      <inkml:brushProperty name="height" value="0.04291" units="cm"/>
      <inkml:brushProperty name="color" value="#E71224"/>
    </inkml:brush>
  </inkml:definitions>
  <inkml:trace contextRef="#ctx0" brushRef="#br0">124 134 8148,'-11'-4'0,"1"1"79,5 0-288,0 3 329,5 0-46,5 4 0,0-3 56,5 3-57,5-3 1,1-1 57,5 0 0,0 0 249,3 0 1,2-5-269,5-2 1,1-1-71,2 2 1,4-7 157,6 3 1,-2-1 42,3 4 0,1-2 54,2 2 1,2-1 130,1 1 1,-1-1 58,-2 5 0,-2-4-487,-5 3 0,0-4 0,0 3 0</inkml:trace>
  <inkml:trace contextRef="#ctx0" brushRef="#br0" timeOffset="2944">51 143 7939,'-10'0'0,"0"0"53,-1 0 0,6-2 100,1-1 3,-2 2-53,5-4 1,-2 5-165,6 0 0,4 0-202,7 0 0,-2-3 453,5-1-41,1 1-73,7-1 0,-3 2 320,6-1 1,-1-2-119,4 2 1,1-2-8,2 2 0,0 2 5,7-3 1,-3 0 129,7 1 0,-2-1-33,1 4 0,-1-3-118,1-1 1,-2-3-418,-1 4 0,-3-4 151,-1 4 0,-8-2-1009,-2 2 571,-4 2-59,-3-4 1,-4 2-407,-2-1 0,-3 1 276,-1 3 638,-4 0 0,3-5 0,-3 0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AC61816-F936-C64C-B6E5-3834E7ED1584}">
  <ds:schemaRefs>
    <ds:schemaRef ds:uri="http://schemas.openxmlformats.org/officeDocument/2006/bibliography"/>
    <ds:schemaRef ds:uri="http://www.w3.org/2000/xmlns/"/>
  </ds:schemaRefs>
</ds:datastoreItem>
</file>

<file path=docProps/app.xml><?xml version="1.0" encoding="utf-8"?>
<Properties xmlns="http://schemas.openxmlformats.org/officeDocument/2006/extended-properties" xmlns:vt="http://schemas.openxmlformats.org/officeDocument/2006/docPropsVTypes">
  <Template>Normal</Template>
  <TotalTime>21</TotalTime>
  <Pages>43</Pages>
  <Words>23110</Words>
  <Characters>131728</Characters>
  <Application>Microsoft Office Word</Application>
  <DocSecurity>0</DocSecurity>
  <Lines>1097</Lines>
  <Paragraphs>309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154529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Hayden Schilling</dc:creator>
  <cp:keywords/>
  <dc:description/>
  <cp:lastModifiedBy>Jason Everett</cp:lastModifiedBy>
  <cp:revision>17</cp:revision>
  <cp:lastPrinted>2019-06-20T00:15:00Z</cp:lastPrinted>
  <dcterms:created xsi:type="dcterms:W3CDTF">2019-09-16T00:05:00Z</dcterms:created>
  <dcterms:modified xsi:type="dcterms:W3CDTF">2019-09-22T23:54:00Z</dcterms:modified>
</cp:coreProperties>
</file>